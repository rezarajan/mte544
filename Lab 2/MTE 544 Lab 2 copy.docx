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223919" w14:textId="4F62B434" w:rsidR="00580D8A" w:rsidRPr="00B46C7D" w:rsidRDefault="00921321" w:rsidP="00B46C7D">
      <w:pPr>
        <w:pStyle w:val="NormalWeb"/>
        <w:spacing w:before="0" w:beforeAutospacing="0" w:after="0" w:afterAutospacing="0" w:line="276" w:lineRule="auto"/>
        <w:jc w:val="center"/>
        <w:rPr>
          <w:rFonts w:ascii="Calibri" w:hAnsi="Calibri" w:cs="Calibri"/>
          <w:lang w:val="en-GB" w:eastAsia="en-GB"/>
          <w:rPrChange w:id="0" w:author="Reza Rajan" w:date="2020-03-13T09:35:00Z">
            <w:rPr>
              <w:rFonts w:asciiTheme="minorHAnsi" w:hAnsiTheme="minorHAnsi" w:cstheme="minorHAnsi"/>
              <w:lang w:val="en-GB" w:eastAsia="en-GB"/>
            </w:rPr>
          </w:rPrChange>
        </w:rPr>
        <w:pPrChange w:id="1" w:author="Reza Rajan" w:date="2020-03-13T09:37:00Z">
          <w:pPr>
            <w:pStyle w:val="NormalWeb"/>
            <w:spacing w:before="0" w:beforeAutospacing="0" w:after="0" w:afterAutospacing="0" w:line="360" w:lineRule="auto"/>
            <w:jc w:val="center"/>
          </w:pPr>
        </w:pPrChange>
      </w:pPr>
      <w:r w:rsidRPr="00B46C7D">
        <w:rPr>
          <w:rFonts w:ascii="Calibri" w:hAnsi="Calibri" w:cs="Calibri"/>
          <w:noProof/>
          <w:color w:val="000000"/>
          <w:bdr w:val="none" w:sz="0" w:space="0" w:color="auto" w:frame="1"/>
          <w:lang w:val="en-GB" w:eastAsia="en-GB"/>
          <w:rPrChange w:id="2" w:author="Reza Rajan" w:date="2020-03-13T09:35:00Z">
            <w:rPr>
              <w:rFonts w:asciiTheme="minorHAnsi" w:hAnsiTheme="minorHAnsi" w:cstheme="minorHAnsi"/>
              <w:noProof/>
              <w:color w:val="000000"/>
              <w:bdr w:val="none" w:sz="0" w:space="0" w:color="auto" w:frame="1"/>
              <w:lang w:val="en-GB" w:eastAsia="en-GB"/>
            </w:rPr>
          </w:rPrChange>
        </w:rPr>
        <w:fldChar w:fldCharType="begin"/>
      </w:r>
      <w:r w:rsidRPr="00B46C7D">
        <w:rPr>
          <w:rFonts w:ascii="Calibri" w:hAnsi="Calibri" w:cs="Calibri"/>
          <w:noProof/>
          <w:color w:val="000000"/>
          <w:bdr w:val="none" w:sz="0" w:space="0" w:color="auto" w:frame="1"/>
          <w:lang w:val="en-GB" w:eastAsia="en-GB"/>
          <w:rPrChange w:id="3" w:author="Reza Rajan" w:date="2020-03-13T09:35:00Z">
            <w:rPr>
              <w:rFonts w:asciiTheme="minorHAnsi" w:hAnsiTheme="minorHAnsi" w:cstheme="minorHAnsi"/>
              <w:noProof/>
              <w:color w:val="000000"/>
              <w:bdr w:val="none" w:sz="0" w:space="0" w:color="auto" w:frame="1"/>
              <w:lang w:val="en-GB" w:eastAsia="en-GB"/>
            </w:rPr>
          </w:rPrChange>
        </w:rPr>
        <w:instrText xml:space="preserve"> INCLUDEPICTURE  "https://lh3.googleusercontent.com/RO4TWMCmswsm8vLQt1bL50zM8AORHKwlOkm1X0K-6fMniBhbpPVWVO5s4Y68J9D7xQkprCKliJTz94LVj4kws9huMWWYc4iM1jmj3j2LNYCesgOzW4xQAqYLqApQbn60_DPrsp5r" \* MERGEFORMATINET </w:instrText>
      </w:r>
      <w:r w:rsidRPr="00B46C7D">
        <w:rPr>
          <w:rFonts w:ascii="Calibri" w:hAnsi="Calibri" w:cs="Calibri"/>
          <w:noProof/>
          <w:color w:val="000000"/>
          <w:bdr w:val="none" w:sz="0" w:space="0" w:color="auto" w:frame="1"/>
          <w:lang w:val="en-GB" w:eastAsia="en-GB"/>
          <w:rPrChange w:id="4" w:author="Reza Rajan" w:date="2020-03-13T09:35:00Z">
            <w:rPr>
              <w:rFonts w:asciiTheme="minorHAnsi" w:hAnsiTheme="minorHAnsi" w:cstheme="minorHAnsi"/>
              <w:noProof/>
              <w:color w:val="000000"/>
              <w:bdr w:val="none" w:sz="0" w:space="0" w:color="auto" w:frame="1"/>
              <w:lang w:val="en-GB" w:eastAsia="en-GB"/>
            </w:rPr>
          </w:rPrChange>
        </w:rPr>
        <w:fldChar w:fldCharType="separate"/>
      </w:r>
      <w:ins w:id="5" w:author="Reza Rajan" w:date="2020-03-13T07:18:00Z">
        <w:r w:rsidR="00980C56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6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fldChar w:fldCharType="begin"/>
        </w:r>
        <w:r w:rsidR="00980C56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7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instrText xml:space="preserve"> INCLUDEPICTURE  "https://lh3.googleusercontent.com/RO4TWMCmswsm8vLQt1bL50zM8AORHKwlOkm1X0K-6fMniBhbpPVWVO5s4Y68J9D7xQkprCKliJTz94LVj4kws9huMWWYc4iM1jmj3j2LNYCesgOzW4xQAqYLqApQbn60_DPrsp5r" \* MERGEFORMATINET </w:instrText>
        </w:r>
        <w:r w:rsidR="00980C56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8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fldChar w:fldCharType="separate"/>
        </w:r>
        <w:r w:rsidR="00DA1489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</w:rPr>
          <w:pict w14:anchorId="333A3D6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25" type="#_x0000_t75" alt="" style="width:146.3pt;height:99.55pt;mso-width-percent:0;mso-height-percent:0;mso-width-percent:0;mso-height-percent:0">
              <v:imagedata r:id="rId11" r:href="rId12"/>
            </v:shape>
          </w:pict>
        </w:r>
        <w:r w:rsidR="00980C56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9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fldChar w:fldCharType="end"/>
        </w:r>
      </w:ins>
      <w:del w:id="10" w:author="Reza Rajan" w:date="2020-03-13T05:42:00Z">
        <w:r w:rsidR="00A2653D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11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fldChar w:fldCharType="begin"/>
        </w:r>
        <w:r w:rsidR="00A2653D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12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delInstrText xml:space="preserve"> INCLUDEPICTURE  "https://lh3.googleusercontent.com/RO4TWMCmswsm8vLQt1bL50zM8AORHKwlOkm1X0K-6fMniBhbpPVWVO5s4Y68J9D7xQkprCKliJTz94LVj4kws9huMWWYc4iM1jmj3j2LNYCesgOzW4xQAqYLqApQbn60_DPrsp5r" \* MERGEFORMATINET </w:delInstrText>
        </w:r>
        <w:r w:rsidR="00A2653D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13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fldChar w:fldCharType="separate"/>
        </w:r>
      </w:del>
      <w:ins w:id="14" w:author="Reza Rajan" w:date="2020-03-13T07:18:00Z">
        <w:r w:rsidR="002B1B57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15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fldChar w:fldCharType="begin"/>
        </w:r>
        <w:r w:rsidR="002B1B57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16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instrText xml:space="preserve"> INCLUDEPICTURE  "https://lh3.googleusercontent.com/RO4TWMCmswsm8vLQt1bL50zM8AORHKwlOkm1X0K-6fMniBhbpPVWVO5s4Y68J9D7xQkprCKliJTz94LVj4kws9huMWWYc4iM1jmj3j2LNYCesgOzW4xQAqYLqApQbn60_DPrsp5r" \* MERGEFORMATINET </w:instrText>
        </w:r>
        <w:r w:rsidR="002B1B57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17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fldChar w:fldCharType="separate"/>
        </w:r>
        <w:r w:rsidR="00A05026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18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drawing>
            <wp:inline distT="0" distB="0" distL="0" distR="0" wp14:anchorId="0A237D17" wp14:editId="6B368865">
              <wp:extent cx="1858645" cy="1266190"/>
              <wp:effectExtent l="0" t="0" r="0" b="3810"/>
              <wp:docPr id="4" name="Picture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8"/>
                      <pic:cNvPicPr>
                        <a:picLocks noRot="1" noChangeAspect="1" noEditPoints="1" noChangeArrowheads="1" noChangeShapeType="1" noCrop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58645" cy="1266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2B1B57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19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fldChar w:fldCharType="end"/>
        </w:r>
      </w:ins>
      <w:del w:id="20" w:author="Reza Rajan" w:date="2020-03-13T05:42:00Z">
        <w:r w:rsidR="002B1B57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21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fldChar w:fldCharType="begin"/>
        </w:r>
        <w:r w:rsidR="002B1B57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22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delInstrText xml:space="preserve"> INCLUDEPICTURE  "https://lh3.googleusercontent.com/RO4TWMCmswsm8vLQt1bL50zM8AORHKwlOkm1X0K-6fMniBhbpPVWVO5s4Y68J9D7xQkprCKliJTz94LVj4kws9huMWWYc4iM1jmj3j2LNYCesgOzW4xQAqYLqApQbn60_DPrsp5r" \* MERGEFORMATINET </w:delInstrText>
        </w:r>
        <w:r w:rsidR="002B1B57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23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fldChar w:fldCharType="separate"/>
        </w:r>
        <w:r w:rsidR="00A05026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24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drawing>
            <wp:inline distT="0" distB="0" distL="0" distR="0" wp14:anchorId="38F7E53F" wp14:editId="118E0F86">
              <wp:extent cx="1858645" cy="1266190"/>
              <wp:effectExtent l="0" t="0" r="0" b="381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Rot="1" noChangeAspect="1" noEditPoints="1" noChangeArrowheads="1" noChangeShapeType="1" noCrop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58645" cy="1266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2B1B57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25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fldChar w:fldCharType="end"/>
        </w:r>
        <w:r w:rsidR="00A2653D" w:rsidRPr="00B46C7D">
          <w:rPr>
            <w:rFonts w:ascii="Calibri" w:hAnsi="Calibri" w:cs="Calibri"/>
            <w:noProof/>
            <w:color w:val="000000"/>
            <w:bdr w:val="none" w:sz="0" w:space="0" w:color="auto" w:frame="1"/>
            <w:lang w:val="en-GB" w:eastAsia="en-GB"/>
            <w:rPrChange w:id="26" w:author="Reza Rajan" w:date="2020-03-13T09:35:00Z">
              <w:rPr>
                <w:rFonts w:ascii="Calibri" w:hAnsi="Calibri" w:cs="Calibri"/>
                <w:noProof/>
                <w:color w:val="000000"/>
                <w:bdr w:val="none" w:sz="0" w:space="0" w:color="auto" w:frame="1"/>
                <w:lang w:val="en-GB" w:eastAsia="en-GB"/>
              </w:rPr>
            </w:rPrChange>
          </w:rPr>
          <w:fldChar w:fldCharType="end"/>
        </w:r>
      </w:del>
      <w:r w:rsidRPr="00B46C7D">
        <w:rPr>
          <w:rFonts w:ascii="Calibri" w:hAnsi="Calibri" w:cs="Calibri"/>
          <w:noProof/>
          <w:color w:val="000000"/>
          <w:bdr w:val="none" w:sz="0" w:space="0" w:color="auto" w:frame="1"/>
          <w:lang w:val="en-GB" w:eastAsia="en-GB"/>
          <w:rPrChange w:id="27" w:author="Reza Rajan" w:date="2020-03-13T09:35:00Z">
            <w:rPr>
              <w:rFonts w:asciiTheme="minorHAnsi" w:hAnsiTheme="minorHAnsi" w:cstheme="minorHAnsi"/>
              <w:noProof/>
              <w:color w:val="000000"/>
              <w:bdr w:val="none" w:sz="0" w:space="0" w:color="auto" w:frame="1"/>
              <w:lang w:val="en-GB" w:eastAsia="en-GB"/>
            </w:rPr>
          </w:rPrChange>
        </w:rPr>
        <w:fldChar w:fldCharType="end"/>
      </w:r>
    </w:p>
    <w:p w14:paraId="26F5575D" w14:textId="77777777" w:rsidR="00580D8A" w:rsidRPr="00B46C7D" w:rsidRDefault="00580D8A" w:rsidP="00B46C7D">
      <w:pPr>
        <w:spacing w:after="240" w:line="276" w:lineRule="auto"/>
        <w:rPr>
          <w:rFonts w:ascii="Calibri" w:hAnsi="Calibri" w:cs="Calibri"/>
          <w:rPrChange w:id="28" w:author="Reza Rajan" w:date="2020-03-13T09:35:00Z">
            <w:rPr>
              <w:rFonts w:asciiTheme="minorHAnsi" w:hAnsiTheme="minorHAnsi" w:cstheme="minorHAnsi"/>
            </w:rPr>
          </w:rPrChange>
        </w:rPr>
        <w:pPrChange w:id="29" w:author="Reza Rajan" w:date="2020-03-13T09:37:00Z">
          <w:pPr>
            <w:spacing w:after="240" w:line="360" w:lineRule="auto"/>
          </w:pPr>
        </w:pPrChange>
      </w:pPr>
      <w:r w:rsidRPr="00B46C7D">
        <w:rPr>
          <w:rFonts w:ascii="Calibri" w:hAnsi="Calibri" w:cs="Calibri"/>
          <w:rPrChange w:id="30" w:author="Reza Rajan" w:date="2020-03-13T09:35:00Z">
            <w:rPr>
              <w:rFonts w:asciiTheme="minorHAnsi" w:hAnsiTheme="minorHAnsi" w:cstheme="minorHAnsi"/>
            </w:rPr>
          </w:rPrChange>
        </w:rPr>
        <w:br/>
      </w:r>
      <w:r w:rsidRPr="00B46C7D">
        <w:rPr>
          <w:rFonts w:ascii="Calibri" w:hAnsi="Calibri" w:cs="Calibri"/>
          <w:rPrChange w:id="31" w:author="Reza Rajan" w:date="2020-03-13T09:35:00Z">
            <w:rPr>
              <w:rFonts w:asciiTheme="minorHAnsi" w:hAnsiTheme="minorHAnsi" w:cstheme="minorHAnsi"/>
            </w:rPr>
          </w:rPrChange>
        </w:rPr>
        <w:br/>
      </w:r>
    </w:p>
    <w:p w14:paraId="2D25581D" w14:textId="4B13559D" w:rsidR="00580D8A" w:rsidRPr="00B46C7D" w:rsidRDefault="00580D8A" w:rsidP="00B46C7D">
      <w:pPr>
        <w:spacing w:line="276" w:lineRule="auto"/>
        <w:jc w:val="center"/>
        <w:rPr>
          <w:rFonts w:ascii="Calibri" w:hAnsi="Calibri" w:cs="Calibri"/>
          <w:b/>
          <w:bCs/>
          <w:color w:val="000000"/>
          <w:sz w:val="32"/>
          <w:szCs w:val="32"/>
          <w:u w:val="single"/>
          <w:rPrChange w:id="32" w:author="Reza Rajan" w:date="2020-03-13T09:35:00Z">
            <w:rPr>
              <w:rFonts w:asciiTheme="minorHAnsi" w:hAnsiTheme="minorHAnsi" w:cstheme="minorHAnsi"/>
              <w:b/>
              <w:bCs/>
              <w:color w:val="000000"/>
              <w:sz w:val="32"/>
              <w:szCs w:val="32"/>
              <w:u w:val="single"/>
            </w:rPr>
          </w:rPrChange>
        </w:rPr>
        <w:pPrChange w:id="33" w:author="Reza Rajan" w:date="2020-03-13T09:37:00Z">
          <w:pPr>
            <w:spacing w:line="360" w:lineRule="auto"/>
            <w:jc w:val="center"/>
          </w:pPr>
        </w:pPrChange>
      </w:pPr>
      <w:r w:rsidRPr="00B46C7D">
        <w:rPr>
          <w:rFonts w:ascii="Calibri" w:hAnsi="Calibri" w:cs="Calibri"/>
          <w:b/>
          <w:bCs/>
          <w:color w:val="000000"/>
          <w:sz w:val="32"/>
          <w:szCs w:val="32"/>
          <w:u w:val="single"/>
          <w:rPrChange w:id="34" w:author="Reza Rajan" w:date="2020-03-13T09:35:00Z">
            <w:rPr>
              <w:rFonts w:asciiTheme="minorHAnsi" w:hAnsiTheme="minorHAnsi" w:cstheme="minorHAnsi"/>
              <w:b/>
              <w:bCs/>
              <w:color w:val="000000"/>
              <w:sz w:val="32"/>
              <w:szCs w:val="32"/>
              <w:u w:val="single"/>
            </w:rPr>
          </w:rPrChange>
        </w:rPr>
        <w:t>M</w:t>
      </w:r>
      <w:ins w:id="35" w:author="Reza Rajan" w:date="2020-03-13T05:05:00Z">
        <w:r w:rsidR="00975E8C" w:rsidRPr="00B46C7D">
          <w:rPr>
            <w:rFonts w:ascii="Calibri" w:hAnsi="Calibri" w:cs="Calibri"/>
            <w:b/>
            <w:bCs/>
            <w:color w:val="000000"/>
            <w:sz w:val="32"/>
            <w:szCs w:val="32"/>
            <w:u w:val="single"/>
            <w:rPrChange w:id="36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  <w:sz w:val="32"/>
                <w:szCs w:val="32"/>
                <w:u w:val="single"/>
              </w:rPr>
            </w:rPrChange>
          </w:rPr>
          <w:t>T</w:t>
        </w:r>
      </w:ins>
      <w:r w:rsidRPr="00B46C7D">
        <w:rPr>
          <w:rFonts w:ascii="Calibri" w:hAnsi="Calibri" w:cs="Calibri"/>
          <w:b/>
          <w:bCs/>
          <w:color w:val="000000"/>
          <w:sz w:val="32"/>
          <w:szCs w:val="32"/>
          <w:u w:val="single"/>
          <w:rPrChange w:id="37" w:author="Reza Rajan" w:date="2020-03-13T09:35:00Z">
            <w:rPr>
              <w:rFonts w:asciiTheme="minorHAnsi" w:hAnsiTheme="minorHAnsi" w:cstheme="minorHAnsi"/>
              <w:b/>
              <w:bCs/>
              <w:color w:val="000000"/>
              <w:sz w:val="32"/>
              <w:szCs w:val="32"/>
              <w:u w:val="single"/>
            </w:rPr>
          </w:rPrChange>
        </w:rPr>
        <w:t xml:space="preserve">E </w:t>
      </w:r>
      <w:del w:id="38" w:author="Reza Rajan" w:date="2020-03-13T05:05:00Z">
        <w:r w:rsidRPr="00B46C7D" w:rsidDel="00975E8C">
          <w:rPr>
            <w:rFonts w:ascii="Calibri" w:hAnsi="Calibri" w:cs="Calibri"/>
            <w:b/>
            <w:bCs/>
            <w:color w:val="000000"/>
            <w:sz w:val="32"/>
            <w:szCs w:val="32"/>
            <w:u w:val="single"/>
            <w:rPrChange w:id="39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  <w:sz w:val="32"/>
                <w:szCs w:val="32"/>
                <w:u w:val="single"/>
              </w:rPr>
            </w:rPrChange>
          </w:rPr>
          <w:delText xml:space="preserve">596 </w:delText>
        </w:r>
      </w:del>
      <w:ins w:id="40" w:author="Reza Rajan" w:date="2020-03-13T05:05:00Z">
        <w:r w:rsidR="00975E8C" w:rsidRPr="00B46C7D">
          <w:rPr>
            <w:rFonts w:ascii="Calibri" w:hAnsi="Calibri" w:cs="Calibri"/>
            <w:b/>
            <w:bCs/>
            <w:color w:val="000000"/>
            <w:sz w:val="32"/>
            <w:szCs w:val="32"/>
            <w:u w:val="single"/>
            <w:rPrChange w:id="41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  <w:sz w:val="32"/>
                <w:szCs w:val="32"/>
                <w:u w:val="single"/>
              </w:rPr>
            </w:rPrChange>
          </w:rPr>
          <w:t xml:space="preserve">544 </w:t>
        </w:r>
      </w:ins>
      <w:del w:id="42" w:author="Reza Rajan" w:date="2020-03-13T05:05:00Z">
        <w:r w:rsidRPr="00B46C7D" w:rsidDel="00975E8C">
          <w:rPr>
            <w:rFonts w:ascii="Calibri" w:hAnsi="Calibri" w:cs="Calibri"/>
            <w:b/>
            <w:bCs/>
            <w:color w:val="000000"/>
            <w:sz w:val="32"/>
            <w:szCs w:val="32"/>
            <w:u w:val="single"/>
            <w:rPrChange w:id="43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  <w:sz w:val="32"/>
                <w:szCs w:val="32"/>
                <w:u w:val="single"/>
              </w:rPr>
            </w:rPrChange>
          </w:rPr>
          <w:delText xml:space="preserve">Assignment </w:delText>
        </w:r>
      </w:del>
      <w:ins w:id="44" w:author="Reza Rajan" w:date="2020-03-13T05:05:00Z">
        <w:r w:rsidR="00975E8C" w:rsidRPr="00B46C7D">
          <w:rPr>
            <w:rFonts w:ascii="Calibri" w:hAnsi="Calibri" w:cs="Calibri"/>
            <w:b/>
            <w:bCs/>
            <w:color w:val="000000"/>
            <w:sz w:val="32"/>
            <w:szCs w:val="32"/>
            <w:u w:val="single"/>
            <w:rPrChange w:id="45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  <w:sz w:val="32"/>
                <w:szCs w:val="32"/>
                <w:u w:val="single"/>
              </w:rPr>
            </w:rPrChange>
          </w:rPr>
          <w:t xml:space="preserve">Lab </w:t>
        </w:r>
      </w:ins>
      <w:r w:rsidR="00A97405" w:rsidRPr="00B46C7D">
        <w:rPr>
          <w:rFonts w:ascii="Calibri" w:hAnsi="Calibri" w:cs="Calibri"/>
          <w:b/>
          <w:bCs/>
          <w:color w:val="000000"/>
          <w:sz w:val="32"/>
          <w:szCs w:val="32"/>
          <w:u w:val="single"/>
          <w:rPrChange w:id="46" w:author="Reza Rajan" w:date="2020-03-13T09:35:00Z">
            <w:rPr>
              <w:rFonts w:asciiTheme="minorHAnsi" w:hAnsiTheme="minorHAnsi" w:cstheme="minorHAnsi"/>
              <w:b/>
              <w:bCs/>
              <w:color w:val="000000"/>
              <w:sz w:val="32"/>
              <w:szCs w:val="32"/>
              <w:u w:val="single"/>
            </w:rPr>
          </w:rPrChange>
        </w:rPr>
        <w:t>2</w:t>
      </w:r>
    </w:p>
    <w:p w14:paraId="379CE0DD" w14:textId="77777777" w:rsidR="00580D8A" w:rsidRPr="00B46C7D" w:rsidRDefault="00580D8A" w:rsidP="00B46C7D">
      <w:pPr>
        <w:spacing w:after="240" w:line="276" w:lineRule="auto"/>
        <w:rPr>
          <w:rFonts w:ascii="Calibri" w:hAnsi="Calibri" w:cs="Calibri"/>
          <w:rPrChange w:id="47" w:author="Reza Rajan" w:date="2020-03-13T09:35:00Z">
            <w:rPr>
              <w:rFonts w:asciiTheme="minorHAnsi" w:hAnsiTheme="minorHAnsi" w:cstheme="minorHAnsi"/>
            </w:rPr>
          </w:rPrChange>
        </w:rPr>
        <w:pPrChange w:id="48" w:author="Reza Rajan" w:date="2020-03-13T09:37:00Z">
          <w:pPr>
            <w:spacing w:after="240" w:line="360" w:lineRule="auto"/>
          </w:pPr>
        </w:pPrChange>
      </w:pPr>
      <w:r w:rsidRPr="00B46C7D">
        <w:rPr>
          <w:rFonts w:ascii="Calibri" w:hAnsi="Calibri" w:cs="Calibri"/>
          <w:rPrChange w:id="49" w:author="Reza Rajan" w:date="2020-03-13T09:35:00Z">
            <w:rPr>
              <w:rFonts w:asciiTheme="minorHAnsi" w:hAnsiTheme="minorHAnsi" w:cstheme="minorHAnsi"/>
            </w:rPr>
          </w:rPrChange>
        </w:rPr>
        <w:br/>
      </w:r>
      <w:r w:rsidRPr="00B46C7D">
        <w:rPr>
          <w:rFonts w:ascii="Calibri" w:hAnsi="Calibri" w:cs="Calibri"/>
          <w:rPrChange w:id="50" w:author="Reza Rajan" w:date="2020-03-13T09:35:00Z">
            <w:rPr>
              <w:rFonts w:asciiTheme="minorHAnsi" w:hAnsiTheme="minorHAnsi" w:cstheme="minorHAnsi"/>
            </w:rPr>
          </w:rPrChange>
        </w:rPr>
        <w:br/>
      </w:r>
    </w:p>
    <w:p w14:paraId="186B56B4" w14:textId="6F0B6CBF" w:rsidR="00580D8A" w:rsidRPr="00B46C7D" w:rsidRDefault="00580D8A" w:rsidP="00B46C7D">
      <w:pPr>
        <w:spacing w:line="276" w:lineRule="auto"/>
        <w:jc w:val="center"/>
        <w:rPr>
          <w:rFonts w:ascii="Calibri" w:hAnsi="Calibri" w:cs="Calibri"/>
          <w:rPrChange w:id="51" w:author="Reza Rajan" w:date="2020-03-13T09:35:00Z">
            <w:rPr>
              <w:rFonts w:asciiTheme="minorHAnsi" w:hAnsiTheme="minorHAnsi" w:cstheme="minorHAnsi"/>
            </w:rPr>
          </w:rPrChange>
        </w:rPr>
        <w:pPrChange w:id="52" w:author="Reza Rajan" w:date="2020-03-13T09:37:00Z">
          <w:pPr>
            <w:spacing w:line="360" w:lineRule="auto"/>
            <w:jc w:val="center"/>
          </w:pPr>
        </w:pPrChange>
      </w:pPr>
      <w:r w:rsidRPr="00B46C7D">
        <w:rPr>
          <w:rFonts w:ascii="Calibri" w:hAnsi="Calibri" w:cs="Calibri"/>
          <w:b/>
          <w:bCs/>
          <w:color w:val="000000"/>
          <w:rPrChange w:id="53" w:author="Reza Rajan" w:date="2020-03-13T09:35:00Z">
            <w:rPr>
              <w:rFonts w:asciiTheme="minorHAnsi" w:hAnsiTheme="minorHAnsi" w:cstheme="minorHAnsi"/>
              <w:b/>
              <w:bCs/>
              <w:color w:val="000000"/>
            </w:rPr>
          </w:rPrChange>
        </w:rPr>
        <w:t xml:space="preserve">Prof. </w:t>
      </w:r>
      <w:del w:id="54" w:author="Reza Rajan" w:date="2020-03-13T05:05:00Z">
        <w:r w:rsidRPr="00B46C7D" w:rsidDel="00975E8C">
          <w:rPr>
            <w:rFonts w:ascii="Calibri" w:hAnsi="Calibri" w:cs="Calibri"/>
            <w:b/>
            <w:bCs/>
            <w:color w:val="000000"/>
            <w:rPrChange w:id="55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</w:rPr>
            </w:rPrChange>
          </w:rPr>
          <w:delText>Kevin Musselman</w:delText>
        </w:r>
      </w:del>
      <w:ins w:id="56" w:author="Reza Rajan" w:date="2020-03-13T05:05:00Z">
        <w:r w:rsidR="00975E8C" w:rsidRPr="00B46C7D">
          <w:rPr>
            <w:rFonts w:ascii="Calibri" w:hAnsi="Calibri" w:cs="Calibri"/>
            <w:b/>
            <w:bCs/>
            <w:color w:val="000000"/>
            <w:rPrChange w:id="57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</w:rPr>
            </w:rPrChange>
          </w:rPr>
          <w:t>M Biglarbegian</w:t>
        </w:r>
      </w:ins>
      <w:r w:rsidRPr="00B46C7D">
        <w:rPr>
          <w:rFonts w:ascii="Calibri" w:hAnsi="Calibri" w:cs="Calibri"/>
          <w:b/>
          <w:bCs/>
          <w:color w:val="000000"/>
          <w:rPrChange w:id="58" w:author="Reza Rajan" w:date="2020-03-13T09:35:00Z">
            <w:rPr>
              <w:rFonts w:asciiTheme="minorHAnsi" w:hAnsiTheme="minorHAnsi" w:cstheme="minorHAnsi"/>
              <w:b/>
              <w:bCs/>
              <w:color w:val="000000"/>
            </w:rPr>
          </w:rPrChange>
        </w:rPr>
        <w:t> </w:t>
      </w:r>
    </w:p>
    <w:p w14:paraId="68E9F7C0" w14:textId="1219ADB4" w:rsidR="00580D8A" w:rsidRPr="00B46C7D" w:rsidRDefault="00580D8A" w:rsidP="00B46C7D">
      <w:pPr>
        <w:spacing w:line="276" w:lineRule="auto"/>
        <w:jc w:val="center"/>
        <w:rPr>
          <w:rFonts w:ascii="Calibri" w:hAnsi="Calibri" w:cs="Calibri"/>
          <w:rPrChange w:id="59" w:author="Reza Rajan" w:date="2020-03-13T09:35:00Z">
            <w:rPr>
              <w:rFonts w:asciiTheme="minorHAnsi" w:hAnsiTheme="minorHAnsi" w:cstheme="minorHAnsi"/>
            </w:rPr>
          </w:rPrChange>
        </w:rPr>
        <w:pPrChange w:id="60" w:author="Reza Rajan" w:date="2020-03-13T09:37:00Z">
          <w:pPr>
            <w:spacing w:line="360" w:lineRule="auto"/>
            <w:jc w:val="center"/>
          </w:pPr>
        </w:pPrChange>
      </w:pPr>
      <w:del w:id="61" w:author="Reza Rajan" w:date="2020-03-13T05:05:00Z">
        <w:r w:rsidRPr="00B46C7D" w:rsidDel="00975E8C">
          <w:rPr>
            <w:rFonts w:ascii="Calibri" w:hAnsi="Calibri" w:cs="Calibri"/>
            <w:b/>
            <w:bCs/>
            <w:color w:val="000000"/>
            <w:rPrChange w:id="62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</w:rPr>
            </w:rPrChange>
          </w:rPr>
          <w:delText>ME 596</w:delText>
        </w:r>
      </w:del>
      <w:ins w:id="63" w:author="Reza Rajan" w:date="2020-03-13T05:05:00Z">
        <w:r w:rsidR="00975E8C" w:rsidRPr="00B46C7D">
          <w:rPr>
            <w:rFonts w:ascii="Calibri" w:hAnsi="Calibri" w:cs="Calibri"/>
            <w:b/>
            <w:bCs/>
            <w:color w:val="000000"/>
            <w:rPrChange w:id="64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</w:rPr>
            </w:rPrChange>
          </w:rPr>
          <w:t>MTE 544</w:t>
        </w:r>
      </w:ins>
      <w:r w:rsidRPr="00B46C7D">
        <w:rPr>
          <w:rFonts w:ascii="Calibri" w:hAnsi="Calibri" w:cs="Calibri"/>
          <w:b/>
          <w:bCs/>
          <w:color w:val="000000"/>
          <w:rPrChange w:id="65" w:author="Reza Rajan" w:date="2020-03-13T09:35:00Z">
            <w:rPr>
              <w:rFonts w:asciiTheme="minorHAnsi" w:hAnsiTheme="minorHAnsi" w:cstheme="minorHAnsi"/>
              <w:b/>
              <w:bCs/>
              <w:color w:val="000000"/>
            </w:rPr>
          </w:rPrChange>
        </w:rPr>
        <w:t xml:space="preserve"> – </w:t>
      </w:r>
      <w:del w:id="66" w:author="Reza Rajan" w:date="2020-03-13T05:05:00Z">
        <w:r w:rsidR="00630C91" w:rsidRPr="00B46C7D" w:rsidDel="00975E8C">
          <w:rPr>
            <w:rFonts w:ascii="Calibri" w:hAnsi="Calibri" w:cs="Calibri"/>
            <w:b/>
            <w:bCs/>
            <w:color w:val="000000"/>
            <w:rPrChange w:id="67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</w:rPr>
            </w:rPrChange>
          </w:rPr>
          <w:delText xml:space="preserve">Manufacturing of Mechatronics Materials </w:delText>
        </w:r>
        <w:r w:rsidR="004F1C4E" w:rsidRPr="00B46C7D" w:rsidDel="00975E8C">
          <w:rPr>
            <w:rFonts w:ascii="Calibri" w:hAnsi="Calibri" w:cs="Calibri"/>
            <w:b/>
            <w:bCs/>
            <w:color w:val="000000"/>
            <w:rPrChange w:id="68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</w:rPr>
            </w:rPrChange>
          </w:rPr>
          <w:delText>and</w:delText>
        </w:r>
        <w:r w:rsidR="00630C91" w:rsidRPr="00B46C7D" w:rsidDel="00975E8C">
          <w:rPr>
            <w:rFonts w:ascii="Calibri" w:hAnsi="Calibri" w:cs="Calibri"/>
            <w:b/>
            <w:bCs/>
            <w:color w:val="000000"/>
            <w:rPrChange w:id="69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</w:rPr>
            </w:rPrChange>
          </w:rPr>
          <w:delText xml:space="preserve"> Components</w:delText>
        </w:r>
      </w:del>
      <w:ins w:id="70" w:author="Reza Rajan" w:date="2020-03-13T05:05:00Z">
        <w:r w:rsidR="00975E8C" w:rsidRPr="00B46C7D">
          <w:rPr>
            <w:rFonts w:ascii="Calibri" w:hAnsi="Calibri" w:cs="Calibri"/>
            <w:b/>
            <w:bCs/>
            <w:color w:val="000000"/>
            <w:rPrChange w:id="71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</w:rPr>
            </w:rPrChange>
          </w:rPr>
          <w:t>Autonomous Mobile Robots</w:t>
        </w:r>
      </w:ins>
    </w:p>
    <w:p w14:paraId="72D28213" w14:textId="214413E0" w:rsidR="00580D8A" w:rsidRPr="00B46C7D" w:rsidRDefault="00580D8A" w:rsidP="00B46C7D">
      <w:pPr>
        <w:spacing w:line="276" w:lineRule="auto"/>
        <w:jc w:val="center"/>
        <w:rPr>
          <w:rFonts w:ascii="Calibri" w:hAnsi="Calibri" w:cs="Calibri"/>
          <w:rPrChange w:id="72" w:author="Reza Rajan" w:date="2020-03-13T09:35:00Z">
            <w:rPr>
              <w:rFonts w:asciiTheme="minorHAnsi" w:hAnsiTheme="minorHAnsi" w:cstheme="minorHAnsi"/>
            </w:rPr>
          </w:rPrChange>
        </w:rPr>
        <w:pPrChange w:id="73" w:author="Reza Rajan" w:date="2020-03-13T09:37:00Z">
          <w:pPr>
            <w:spacing w:line="360" w:lineRule="auto"/>
            <w:jc w:val="center"/>
          </w:pPr>
        </w:pPrChange>
      </w:pPr>
      <w:r w:rsidRPr="00B46C7D">
        <w:rPr>
          <w:rFonts w:ascii="Calibri" w:hAnsi="Calibri" w:cs="Calibri"/>
          <w:b/>
          <w:bCs/>
          <w:color w:val="000000"/>
          <w:rPrChange w:id="74" w:author="Reza Rajan" w:date="2020-03-13T09:35:00Z">
            <w:rPr>
              <w:rFonts w:asciiTheme="minorHAnsi" w:hAnsiTheme="minorHAnsi" w:cstheme="minorHAnsi"/>
              <w:b/>
              <w:bCs/>
              <w:color w:val="000000"/>
            </w:rPr>
          </w:rPrChange>
        </w:rPr>
        <w:t>Due:</w:t>
      </w:r>
      <w:r w:rsidR="00A97405" w:rsidRPr="00B46C7D">
        <w:rPr>
          <w:rFonts w:ascii="Calibri" w:hAnsi="Calibri" w:cs="Calibri"/>
          <w:b/>
          <w:bCs/>
          <w:color w:val="000000"/>
          <w:rPrChange w:id="75" w:author="Reza Rajan" w:date="2020-03-13T09:35:00Z">
            <w:rPr>
              <w:rFonts w:asciiTheme="minorHAnsi" w:hAnsiTheme="minorHAnsi" w:cstheme="minorHAnsi"/>
              <w:b/>
              <w:bCs/>
              <w:color w:val="000000"/>
            </w:rPr>
          </w:rPrChange>
        </w:rPr>
        <w:t xml:space="preserve"> March</w:t>
      </w:r>
      <w:r w:rsidRPr="00B46C7D">
        <w:rPr>
          <w:rFonts w:ascii="Calibri" w:hAnsi="Calibri" w:cs="Calibri"/>
          <w:b/>
          <w:bCs/>
          <w:color w:val="000000"/>
          <w:rPrChange w:id="76" w:author="Reza Rajan" w:date="2020-03-13T09:35:00Z">
            <w:rPr>
              <w:rFonts w:asciiTheme="minorHAnsi" w:hAnsiTheme="minorHAnsi" w:cstheme="minorHAnsi"/>
              <w:b/>
              <w:bCs/>
              <w:color w:val="000000"/>
            </w:rPr>
          </w:rPrChange>
        </w:rPr>
        <w:t xml:space="preserve"> </w:t>
      </w:r>
      <w:del w:id="77" w:author="Reza Rajan" w:date="2020-03-13T05:05:00Z">
        <w:r w:rsidR="00A97405" w:rsidRPr="00B46C7D" w:rsidDel="00975E8C">
          <w:rPr>
            <w:rFonts w:ascii="Calibri" w:hAnsi="Calibri" w:cs="Calibri"/>
            <w:b/>
            <w:bCs/>
            <w:color w:val="000000"/>
            <w:rPrChange w:id="78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</w:rPr>
            </w:rPrChange>
          </w:rPr>
          <w:delText>3</w:delText>
        </w:r>
        <w:r w:rsidR="00A97405" w:rsidRPr="00B46C7D" w:rsidDel="00975E8C">
          <w:rPr>
            <w:rFonts w:ascii="Calibri" w:hAnsi="Calibri" w:cs="Calibri"/>
            <w:b/>
            <w:bCs/>
            <w:color w:val="000000"/>
            <w:vertAlign w:val="superscript"/>
            <w:rPrChange w:id="79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  <w:vertAlign w:val="superscript"/>
              </w:rPr>
            </w:rPrChange>
          </w:rPr>
          <w:delText>rd</w:delText>
        </w:r>
      </w:del>
      <w:ins w:id="80" w:author="Reza Rajan" w:date="2020-03-13T05:05:00Z">
        <w:r w:rsidR="00975E8C" w:rsidRPr="00B46C7D">
          <w:rPr>
            <w:rFonts w:ascii="Calibri" w:hAnsi="Calibri" w:cs="Calibri"/>
            <w:b/>
            <w:bCs/>
            <w:color w:val="000000"/>
            <w:rPrChange w:id="81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</w:rPr>
            </w:rPrChange>
          </w:rPr>
          <w:t>13</w:t>
        </w:r>
        <w:r w:rsidR="00975E8C" w:rsidRPr="00B46C7D">
          <w:rPr>
            <w:rFonts w:ascii="Calibri" w:hAnsi="Calibri" w:cs="Calibri"/>
            <w:b/>
            <w:bCs/>
            <w:color w:val="000000"/>
            <w:vertAlign w:val="superscript"/>
            <w:rPrChange w:id="82" w:author="Reza Rajan" w:date="2020-03-13T09:35:00Z">
              <w:rPr>
                <w:rFonts w:asciiTheme="minorHAnsi" w:hAnsiTheme="minorHAnsi" w:cstheme="minorHAnsi"/>
                <w:b/>
                <w:bCs/>
                <w:color w:val="000000"/>
              </w:rPr>
            </w:rPrChange>
          </w:rPr>
          <w:t>th</w:t>
        </w:r>
      </w:ins>
      <w:r w:rsidRPr="00B46C7D">
        <w:rPr>
          <w:rFonts w:ascii="Calibri" w:hAnsi="Calibri" w:cs="Calibri"/>
          <w:b/>
          <w:bCs/>
          <w:color w:val="000000"/>
          <w:rPrChange w:id="83" w:author="Reza Rajan" w:date="2020-03-13T09:35:00Z">
            <w:rPr>
              <w:rFonts w:asciiTheme="minorHAnsi" w:hAnsiTheme="minorHAnsi" w:cstheme="minorHAnsi"/>
              <w:b/>
              <w:bCs/>
              <w:color w:val="000000"/>
            </w:rPr>
          </w:rPrChange>
        </w:rPr>
        <w:t>, 2020</w:t>
      </w:r>
    </w:p>
    <w:p w14:paraId="10D50060" w14:textId="77777777" w:rsidR="00580D8A" w:rsidRPr="00B46C7D" w:rsidRDefault="00580D8A" w:rsidP="00B46C7D">
      <w:pPr>
        <w:spacing w:after="240" w:line="276" w:lineRule="auto"/>
        <w:rPr>
          <w:rFonts w:ascii="Calibri" w:hAnsi="Calibri" w:cs="Calibri"/>
          <w:rPrChange w:id="84" w:author="Reza Rajan" w:date="2020-03-13T09:35:00Z">
            <w:rPr>
              <w:rFonts w:asciiTheme="minorHAnsi" w:hAnsiTheme="minorHAnsi" w:cstheme="minorHAnsi"/>
            </w:rPr>
          </w:rPrChange>
        </w:rPr>
        <w:pPrChange w:id="85" w:author="Reza Rajan" w:date="2020-03-13T09:37:00Z">
          <w:pPr>
            <w:spacing w:after="240" w:line="360" w:lineRule="auto"/>
          </w:pPr>
        </w:pPrChange>
      </w:pPr>
      <w:r w:rsidRPr="00B46C7D">
        <w:rPr>
          <w:rFonts w:ascii="Calibri" w:hAnsi="Calibri" w:cs="Calibri"/>
          <w:rPrChange w:id="86" w:author="Reza Rajan" w:date="2020-03-13T09:35:00Z">
            <w:rPr>
              <w:rFonts w:asciiTheme="minorHAnsi" w:hAnsiTheme="minorHAnsi" w:cstheme="minorHAnsi"/>
            </w:rPr>
          </w:rPrChange>
        </w:rPr>
        <w:br/>
      </w:r>
      <w:r w:rsidRPr="00B46C7D">
        <w:rPr>
          <w:rFonts w:ascii="Calibri" w:hAnsi="Calibri" w:cs="Calibri"/>
          <w:rPrChange w:id="87" w:author="Reza Rajan" w:date="2020-03-13T09:35:00Z">
            <w:rPr>
              <w:rFonts w:asciiTheme="minorHAnsi" w:hAnsiTheme="minorHAnsi" w:cstheme="minorHAnsi"/>
            </w:rPr>
          </w:rPrChange>
        </w:rPr>
        <w:br/>
      </w:r>
      <w:r w:rsidRPr="00B46C7D">
        <w:rPr>
          <w:rFonts w:ascii="Calibri" w:hAnsi="Calibri" w:cs="Calibri"/>
          <w:rPrChange w:id="88" w:author="Reza Rajan" w:date="2020-03-13T09:35:00Z">
            <w:rPr>
              <w:rFonts w:asciiTheme="minorHAnsi" w:hAnsiTheme="minorHAnsi" w:cstheme="minorHAnsi"/>
            </w:rPr>
          </w:rPrChange>
        </w:rPr>
        <w:br/>
      </w:r>
      <w:r w:rsidRPr="00B46C7D">
        <w:rPr>
          <w:rFonts w:ascii="Calibri" w:hAnsi="Calibri" w:cs="Calibri"/>
          <w:rPrChange w:id="89" w:author="Reza Rajan" w:date="2020-03-13T09:35:00Z">
            <w:rPr>
              <w:rFonts w:asciiTheme="minorHAnsi" w:hAnsiTheme="minorHAnsi" w:cstheme="minorHAnsi"/>
            </w:rPr>
          </w:rPrChange>
        </w:rPr>
        <w:br/>
      </w:r>
      <w:r w:rsidRPr="00B46C7D">
        <w:rPr>
          <w:rFonts w:ascii="Calibri" w:hAnsi="Calibri" w:cs="Calibri"/>
          <w:rPrChange w:id="90" w:author="Reza Rajan" w:date="2020-03-13T09:35:00Z">
            <w:rPr>
              <w:rFonts w:asciiTheme="minorHAnsi" w:hAnsiTheme="minorHAnsi" w:cstheme="minorHAnsi"/>
            </w:rPr>
          </w:rPrChange>
        </w:rPr>
        <w:br/>
      </w:r>
      <w:r w:rsidRPr="00B46C7D">
        <w:rPr>
          <w:rFonts w:ascii="Calibri" w:hAnsi="Calibri" w:cs="Calibri"/>
          <w:rPrChange w:id="91" w:author="Reza Rajan" w:date="2020-03-13T09:35:00Z">
            <w:rPr>
              <w:rFonts w:asciiTheme="minorHAnsi" w:hAnsiTheme="minorHAnsi" w:cstheme="minorHAnsi"/>
            </w:rPr>
          </w:rPrChange>
        </w:rPr>
        <w:br/>
      </w:r>
      <w:r w:rsidRPr="00B46C7D">
        <w:rPr>
          <w:rFonts w:ascii="Calibri" w:hAnsi="Calibri" w:cs="Calibri"/>
          <w:rPrChange w:id="92" w:author="Reza Rajan" w:date="2020-03-13T09:35:00Z">
            <w:rPr>
              <w:rFonts w:asciiTheme="minorHAnsi" w:hAnsiTheme="minorHAnsi" w:cstheme="minorHAnsi"/>
            </w:rPr>
          </w:rPrChange>
        </w:rPr>
        <w:br/>
      </w:r>
    </w:p>
    <w:p w14:paraId="3EEBCF21" w14:textId="6F944770" w:rsidR="00580D8A" w:rsidRPr="00B46C7D" w:rsidRDefault="00580D8A" w:rsidP="00B46C7D">
      <w:pPr>
        <w:spacing w:line="276" w:lineRule="auto"/>
        <w:jc w:val="center"/>
        <w:rPr>
          <w:rFonts w:ascii="Calibri" w:hAnsi="Calibri" w:cs="Calibri"/>
          <w:color w:val="000000"/>
          <w:lang w:val="es-ES"/>
          <w:rPrChange w:id="93" w:author="Reza Rajan" w:date="2020-03-13T09:35:00Z">
            <w:rPr>
              <w:rFonts w:asciiTheme="minorHAnsi" w:hAnsiTheme="minorHAnsi" w:cstheme="minorHAnsi"/>
              <w:color w:val="000000"/>
            </w:rPr>
          </w:rPrChange>
        </w:rPr>
        <w:pPrChange w:id="94" w:author="Reza Rajan" w:date="2020-03-13T09:37:00Z">
          <w:pPr>
            <w:spacing w:line="360" w:lineRule="auto"/>
            <w:jc w:val="center"/>
          </w:pPr>
        </w:pPrChange>
      </w:pPr>
      <w:proofErr w:type="spellStart"/>
      <w:r w:rsidRPr="00B46C7D">
        <w:rPr>
          <w:rFonts w:ascii="Calibri" w:hAnsi="Calibri" w:cs="Calibri"/>
          <w:color w:val="000000"/>
          <w:lang w:val="es-ES"/>
          <w:rPrChange w:id="95" w:author="Reza Rajan" w:date="2020-03-13T09:35:00Z">
            <w:rPr>
              <w:rFonts w:asciiTheme="minorHAnsi" w:hAnsiTheme="minorHAnsi" w:cstheme="minorHAnsi"/>
              <w:color w:val="000000"/>
            </w:rPr>
          </w:rPrChange>
        </w:rPr>
        <w:t>By</w:t>
      </w:r>
      <w:proofErr w:type="spellEnd"/>
      <w:r w:rsidRPr="00B46C7D">
        <w:rPr>
          <w:rFonts w:ascii="Calibri" w:hAnsi="Calibri" w:cs="Calibri"/>
          <w:color w:val="000000"/>
          <w:lang w:val="es-ES"/>
          <w:rPrChange w:id="96" w:author="Reza Rajan" w:date="2020-03-13T09:35:00Z">
            <w:rPr>
              <w:rFonts w:asciiTheme="minorHAnsi" w:hAnsiTheme="minorHAnsi" w:cstheme="minorHAnsi"/>
              <w:color w:val="000000"/>
            </w:rPr>
          </w:rPrChange>
        </w:rPr>
        <w:t>:</w:t>
      </w:r>
    </w:p>
    <w:p w14:paraId="567C24E3" w14:textId="2CA7DD91" w:rsidR="00580D8A" w:rsidRPr="00B46C7D" w:rsidRDefault="00580D8A" w:rsidP="00B46C7D">
      <w:pPr>
        <w:spacing w:line="276" w:lineRule="auto"/>
        <w:jc w:val="center"/>
        <w:rPr>
          <w:rFonts w:ascii="Calibri" w:hAnsi="Calibri" w:cs="Calibri"/>
          <w:color w:val="000000"/>
          <w:lang w:val="es-ES"/>
          <w:rPrChange w:id="97" w:author="Reza Rajan" w:date="2020-03-13T09:35:00Z">
            <w:rPr>
              <w:rFonts w:asciiTheme="minorHAnsi" w:hAnsiTheme="minorHAnsi" w:cstheme="minorHAnsi"/>
              <w:color w:val="000000"/>
            </w:rPr>
          </w:rPrChange>
        </w:rPr>
        <w:pPrChange w:id="98" w:author="Reza Rajan" w:date="2020-03-13T09:37:00Z">
          <w:pPr>
            <w:spacing w:line="360" w:lineRule="auto"/>
            <w:jc w:val="center"/>
          </w:pPr>
        </w:pPrChange>
      </w:pPr>
      <w:r w:rsidRPr="00B46C7D">
        <w:rPr>
          <w:rFonts w:ascii="Calibri" w:hAnsi="Calibri" w:cs="Calibri"/>
          <w:color w:val="000000"/>
          <w:lang w:val="es-ES"/>
          <w:rPrChange w:id="99" w:author="Reza Rajan" w:date="2020-03-13T09:35:00Z">
            <w:rPr>
              <w:rFonts w:asciiTheme="minorHAnsi" w:hAnsiTheme="minorHAnsi" w:cstheme="minorHAnsi"/>
              <w:color w:val="000000"/>
            </w:rPr>
          </w:rPrChange>
        </w:rPr>
        <w:t>Reza Rajan – 20599340</w:t>
      </w:r>
    </w:p>
    <w:p w14:paraId="5441F42C" w14:textId="3D164F75" w:rsidR="00580D8A" w:rsidRPr="00B46C7D" w:rsidRDefault="00580D8A" w:rsidP="00B46C7D">
      <w:pPr>
        <w:spacing w:line="276" w:lineRule="auto"/>
        <w:jc w:val="center"/>
        <w:rPr>
          <w:rFonts w:ascii="Calibri" w:hAnsi="Calibri" w:cs="Calibri"/>
          <w:color w:val="000000"/>
          <w:lang w:val="es-ES"/>
          <w:rPrChange w:id="100" w:author="Reza Rajan" w:date="2020-03-13T09:35:00Z">
            <w:rPr>
              <w:rFonts w:asciiTheme="minorHAnsi" w:hAnsiTheme="minorHAnsi" w:cstheme="minorHAnsi"/>
              <w:color w:val="000000"/>
            </w:rPr>
          </w:rPrChange>
        </w:rPr>
        <w:pPrChange w:id="101" w:author="Reza Rajan" w:date="2020-03-13T09:37:00Z">
          <w:pPr>
            <w:spacing w:line="360" w:lineRule="auto"/>
            <w:jc w:val="center"/>
          </w:pPr>
        </w:pPrChange>
      </w:pPr>
      <w:del w:id="102" w:author="Reza Rajan" w:date="2020-03-13T05:05:00Z">
        <w:r w:rsidRPr="00B46C7D" w:rsidDel="00975E8C">
          <w:rPr>
            <w:rFonts w:ascii="Calibri" w:hAnsi="Calibri" w:cs="Calibri"/>
            <w:color w:val="000000"/>
            <w:lang w:val="es-ES"/>
            <w:rPrChange w:id="103" w:author="Reza Rajan" w:date="2020-03-13T09:35:00Z">
              <w:rPr>
                <w:rFonts w:asciiTheme="minorHAnsi" w:hAnsiTheme="minorHAnsi" w:cstheme="minorHAnsi"/>
                <w:color w:val="000000"/>
              </w:rPr>
            </w:rPrChange>
          </w:rPr>
          <w:delText>Seba Al-Jalam</w:delText>
        </w:r>
      </w:del>
      <w:ins w:id="104" w:author="Reza Rajan" w:date="2020-03-13T05:05:00Z">
        <w:r w:rsidR="00975E8C" w:rsidRPr="00B46C7D">
          <w:rPr>
            <w:rFonts w:ascii="Calibri" w:hAnsi="Calibri" w:cs="Calibri"/>
            <w:color w:val="000000"/>
            <w:lang w:val="es-ES"/>
            <w:rPrChange w:id="105" w:author="Reza Rajan" w:date="2020-03-13T09:35:00Z">
              <w:rPr>
                <w:rFonts w:asciiTheme="minorHAnsi" w:hAnsiTheme="minorHAnsi" w:cstheme="minorHAnsi"/>
                <w:color w:val="000000"/>
              </w:rPr>
            </w:rPrChange>
          </w:rPr>
          <w:t>Cameron Blair</w:t>
        </w:r>
      </w:ins>
      <w:r w:rsidRPr="00B46C7D">
        <w:rPr>
          <w:rFonts w:ascii="Calibri" w:hAnsi="Calibri" w:cs="Calibri"/>
          <w:color w:val="000000"/>
          <w:lang w:val="es-ES"/>
          <w:rPrChange w:id="106" w:author="Reza Rajan" w:date="2020-03-13T09:35:00Z">
            <w:rPr>
              <w:rFonts w:asciiTheme="minorHAnsi" w:hAnsiTheme="minorHAnsi" w:cstheme="minorHAnsi"/>
              <w:color w:val="000000"/>
            </w:rPr>
          </w:rPrChange>
        </w:rPr>
        <w:t xml:space="preserve"> </w:t>
      </w:r>
      <w:commentRangeStart w:id="107"/>
      <w:r w:rsidR="00D648FB" w:rsidRPr="00B46C7D">
        <w:rPr>
          <w:rFonts w:ascii="Calibri" w:hAnsi="Calibri" w:cs="Calibri"/>
          <w:color w:val="000000"/>
          <w:lang w:val="es-ES"/>
          <w:rPrChange w:id="108" w:author="Reza Rajan" w:date="2020-03-13T09:35:00Z">
            <w:rPr>
              <w:rFonts w:asciiTheme="minorHAnsi" w:hAnsiTheme="minorHAnsi" w:cstheme="minorHAnsi"/>
              <w:color w:val="000000"/>
            </w:rPr>
          </w:rPrChange>
        </w:rPr>
        <w:t>–</w:t>
      </w:r>
      <w:r w:rsidRPr="00B46C7D">
        <w:rPr>
          <w:rFonts w:ascii="Calibri" w:hAnsi="Calibri" w:cs="Calibri"/>
          <w:color w:val="000000"/>
          <w:lang w:val="es-ES"/>
          <w:rPrChange w:id="109" w:author="Reza Rajan" w:date="2020-03-13T09:35:00Z">
            <w:rPr>
              <w:rFonts w:asciiTheme="minorHAnsi" w:hAnsiTheme="minorHAnsi" w:cstheme="minorHAnsi"/>
              <w:color w:val="000000"/>
            </w:rPr>
          </w:rPrChange>
        </w:rPr>
        <w:t xml:space="preserve"> </w:t>
      </w:r>
      <w:del w:id="110" w:author="Reza Rajan" w:date="2020-03-13T05:05:00Z">
        <w:r w:rsidR="00E27009" w:rsidRPr="00B46C7D" w:rsidDel="00975E8C">
          <w:rPr>
            <w:rFonts w:ascii="Calibri" w:hAnsi="Calibri" w:cs="Calibri"/>
            <w:color w:val="000000"/>
            <w:lang w:val="es-ES"/>
            <w:rPrChange w:id="111" w:author="Reza Rajan" w:date="2020-03-13T09:35:00Z">
              <w:rPr>
                <w:rFonts w:asciiTheme="minorHAnsi" w:hAnsiTheme="minorHAnsi" w:cstheme="minorHAnsi"/>
                <w:color w:val="000000"/>
              </w:rPr>
            </w:rPrChange>
          </w:rPr>
          <w:delText>20556776</w:delText>
        </w:r>
      </w:del>
      <w:ins w:id="112" w:author="Reza Rajan" w:date="2020-03-13T05:05:00Z">
        <w:del w:id="113" w:author="Cameron" w:date="2020-03-13T09:20:00Z">
          <w:r w:rsidR="00975E8C" w:rsidRPr="00B46C7D">
            <w:rPr>
              <w:rFonts w:ascii="Calibri" w:hAnsi="Calibri" w:cs="Calibri"/>
              <w:color w:val="000000"/>
              <w:lang w:val="es-ES"/>
              <w:rPrChange w:id="114" w:author="Reza Rajan" w:date="2020-03-13T09:35:00Z">
                <w:rPr>
                  <w:rFonts w:asciiTheme="minorHAnsi" w:hAnsiTheme="minorHAnsi" w:cstheme="minorHAnsi"/>
                  <w:color w:val="000000"/>
                </w:rPr>
              </w:rPrChange>
            </w:rPr>
            <w:delText>#todo</w:delText>
          </w:r>
        </w:del>
      </w:ins>
      <w:commentRangeEnd w:id="107"/>
      <w:ins w:id="115" w:author="Cameron" w:date="2020-03-13T09:20:00Z">
        <w:r w:rsidR="003D774B" w:rsidRPr="00B46C7D">
          <w:rPr>
            <w:rFonts w:ascii="Calibri" w:hAnsi="Calibri" w:cs="Calibri"/>
            <w:color w:val="000000"/>
            <w:lang w:val="es-ES"/>
            <w:rPrChange w:id="116" w:author="Reza Rajan" w:date="2020-03-13T09:35:00Z">
              <w:rPr>
                <w:rFonts w:ascii="Calibri" w:hAnsi="Calibri" w:cs="Calibri"/>
                <w:color w:val="000000"/>
                <w:lang w:val="es-ES"/>
              </w:rPr>
            </w:rPrChange>
          </w:rPr>
          <w:t>20614860</w:t>
        </w:r>
      </w:ins>
      <w:ins w:id="117" w:author="Reza Rajan" w:date="2020-03-13T05:47:00Z">
        <w:r w:rsidR="00C35310" w:rsidRPr="00B46C7D">
          <w:rPr>
            <w:rStyle w:val="CommentReference"/>
            <w:rFonts w:ascii="Calibri" w:hAnsi="Calibri" w:cs="Calibri"/>
            <w:rPrChange w:id="118" w:author="Reza Rajan" w:date="2020-03-13T09:35:00Z">
              <w:rPr>
                <w:rStyle w:val="CommentReference"/>
              </w:rPr>
            </w:rPrChange>
          </w:rPr>
          <w:commentReference w:id="107"/>
        </w:r>
      </w:ins>
    </w:p>
    <w:p w14:paraId="00082EDB" w14:textId="1B0B07B6" w:rsidR="00580D8A" w:rsidRPr="00D01B1B" w:rsidDel="00080FCA" w:rsidRDefault="00580D8A" w:rsidP="00D01B1B">
      <w:pPr>
        <w:spacing w:after="160" w:line="276" w:lineRule="auto"/>
        <w:rPr>
          <w:del w:id="120" w:author="Reza Rajan" w:date="2020-03-13T06:48:00Z"/>
          <w:rFonts w:ascii="Calibri" w:eastAsiaTheme="majorEastAsia" w:hAnsi="Calibri" w:cs="Calibri"/>
          <w:color w:val="000000"/>
          <w:sz w:val="32"/>
          <w:szCs w:val="32"/>
          <w:lang w:val="es-ES"/>
          <w:rPrChange w:id="121" w:author="Reza Rajan" w:date="2020-03-13T09:40:00Z">
            <w:rPr>
              <w:del w:id="122" w:author="Reza Rajan" w:date="2020-03-13T06:48:00Z"/>
              <w:rFonts w:asciiTheme="minorHAnsi" w:hAnsiTheme="minorHAnsi" w:cstheme="minorHAnsi"/>
              <w:color w:val="000000"/>
            </w:rPr>
          </w:rPrChange>
        </w:rPr>
        <w:pPrChange w:id="123" w:author="Reza Rajan" w:date="2020-03-13T09:40:00Z">
          <w:pPr>
            <w:spacing w:line="360" w:lineRule="auto"/>
          </w:pPr>
        </w:pPrChange>
      </w:pPr>
      <w:del w:id="124" w:author="Reza Rajan" w:date="2020-03-13T09:40:00Z">
        <w:r w:rsidRPr="00B46C7D" w:rsidDel="00D01B1B">
          <w:rPr>
            <w:rFonts w:ascii="Calibri" w:hAnsi="Calibri" w:cs="Calibri"/>
            <w:color w:val="000000"/>
            <w:lang w:val="es-ES"/>
            <w:rPrChange w:id="125" w:author="Reza Rajan" w:date="2020-03-13T09:35:00Z">
              <w:rPr>
                <w:rFonts w:asciiTheme="minorHAnsi" w:hAnsiTheme="minorHAnsi" w:cstheme="minorHAnsi"/>
                <w:color w:val="000000"/>
              </w:rPr>
            </w:rPrChange>
          </w:rPr>
          <w:br w:type="page"/>
        </w:r>
      </w:del>
    </w:p>
    <w:p w14:paraId="04FBDC69" w14:textId="44F84EAF" w:rsidR="00663AC4" w:rsidRPr="00B46C7D" w:rsidRDefault="00663AC4" w:rsidP="00D01B1B">
      <w:pPr>
        <w:rPr>
          <w:ins w:id="126" w:author="Reza Rajan" w:date="2020-03-13T06:54:00Z"/>
          <w:rFonts w:ascii="Calibri" w:eastAsiaTheme="majorEastAsia" w:hAnsi="Calibri" w:cs="Calibri"/>
          <w:color w:val="2F5496" w:themeColor="accent1" w:themeShade="BF"/>
          <w:sz w:val="32"/>
          <w:szCs w:val="32"/>
          <w:rPrChange w:id="127" w:author="Reza Rajan" w:date="2020-03-13T09:35:00Z">
            <w:rPr>
              <w:ins w:id="128" w:author="Reza Rajan" w:date="2020-03-13T06:54:00Z"/>
              <w:rFonts w:ascii="Calibri" w:eastAsiaTheme="majorEastAsia" w:hAnsi="Calibri" w:cs="Calibri"/>
              <w:color w:val="2F5496" w:themeColor="accent1" w:themeShade="BF"/>
              <w:sz w:val="32"/>
              <w:szCs w:val="32"/>
            </w:rPr>
          </w:rPrChange>
        </w:rPr>
        <w:pPrChange w:id="129" w:author="Reza Rajan" w:date="2020-03-13T09:40:00Z">
          <w:pPr>
            <w:spacing w:after="160" w:line="259" w:lineRule="auto"/>
          </w:pPr>
        </w:pPrChange>
      </w:pPr>
      <w:bookmarkStart w:id="130" w:name="_Toc34974475"/>
    </w:p>
    <w:p w14:paraId="6156167E" w14:textId="77777777" w:rsidR="008B2878" w:rsidRPr="00B46C7D" w:rsidRDefault="008B2878" w:rsidP="00B46C7D">
      <w:pPr>
        <w:pStyle w:val="Heading1"/>
        <w:spacing w:line="276" w:lineRule="auto"/>
        <w:jc w:val="both"/>
        <w:rPr>
          <w:ins w:id="131" w:author="Reza Rajan" w:date="2020-03-13T09:31:00Z"/>
          <w:rFonts w:ascii="Calibri" w:hAnsi="Calibri" w:cs="Calibri"/>
          <w:rPrChange w:id="132" w:author="Reza Rajan" w:date="2020-03-13T09:35:00Z">
            <w:rPr>
              <w:ins w:id="133" w:author="Reza Rajan" w:date="2020-03-13T09:31:00Z"/>
              <w:rFonts w:ascii="Calibri" w:hAnsi="Calibri" w:cs="Calibri"/>
            </w:rPr>
          </w:rPrChange>
        </w:rPr>
        <w:sectPr w:rsidR="008B2878" w:rsidRPr="00B46C7D" w:rsidSect="00975E8C">
          <w:footerReference w:type="default" r:id="rId17"/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  <w:pPrChange w:id="134" w:author="Reza Rajan" w:date="2020-03-13T09:37:00Z">
          <w:pPr>
            <w:pStyle w:val="Heading1"/>
            <w:spacing w:line="360" w:lineRule="auto"/>
            <w:jc w:val="both"/>
          </w:pPr>
        </w:pPrChange>
      </w:pPr>
    </w:p>
    <w:p w14:paraId="4D4884FB" w14:textId="214591EC" w:rsidR="005D7272" w:rsidRPr="00B46C7D" w:rsidDel="00080FCA" w:rsidRDefault="005D7272" w:rsidP="006629E0">
      <w:pPr>
        <w:pStyle w:val="Heading1"/>
        <w:jc w:val="both"/>
        <w:rPr>
          <w:del w:id="135" w:author="Reza Rajan" w:date="2020-03-13T06:47:00Z"/>
          <w:rFonts w:ascii="Calibri" w:hAnsi="Calibri" w:cs="Calibri"/>
          <w:rPrChange w:id="136" w:author="Reza Rajan" w:date="2020-03-13T09:35:00Z">
            <w:rPr>
              <w:del w:id="137" w:author="Reza Rajan" w:date="2020-03-13T06:47:00Z"/>
              <w:rFonts w:asciiTheme="minorHAnsi" w:hAnsiTheme="minorHAnsi" w:cstheme="minorHAnsi"/>
            </w:rPr>
          </w:rPrChange>
        </w:rPr>
        <w:pPrChange w:id="138" w:author="Reza Rajan" w:date="2020-03-13T09:42:00Z">
          <w:pPr>
            <w:pStyle w:val="Heading1"/>
            <w:spacing w:line="360" w:lineRule="auto"/>
            <w:jc w:val="both"/>
          </w:pPr>
        </w:pPrChange>
      </w:pPr>
      <w:del w:id="139" w:author="Reza Rajan" w:date="2020-03-13T06:47:00Z">
        <w:r w:rsidRPr="00B46C7D" w:rsidDel="00080FCA">
          <w:rPr>
            <w:rFonts w:ascii="Calibri" w:hAnsi="Calibri" w:cs="Calibri"/>
            <w:rPrChange w:id="140" w:author="Reza Rajan" w:date="2020-03-13T09:35:00Z">
              <w:rPr>
                <w:rFonts w:asciiTheme="minorHAnsi" w:hAnsiTheme="minorHAnsi" w:cstheme="minorHAnsi"/>
              </w:rPr>
            </w:rPrChange>
          </w:rPr>
          <w:lastRenderedPageBreak/>
          <w:delText>List of Figures</w:delText>
        </w:r>
        <w:bookmarkEnd w:id="130"/>
      </w:del>
    </w:p>
    <w:p w14:paraId="786B2D34" w14:textId="646A4EE0" w:rsidR="00BB272B" w:rsidRPr="00B46C7D" w:rsidDel="00080FCA" w:rsidRDefault="005D7272" w:rsidP="006629E0">
      <w:pPr>
        <w:spacing w:after="160"/>
        <w:jc w:val="both"/>
        <w:rPr>
          <w:del w:id="141" w:author="Reza Rajan" w:date="2020-03-13T06:47:00Z"/>
          <w:rFonts w:ascii="Calibri" w:hAnsi="Calibri" w:cs="Calibri"/>
          <w:rPrChange w:id="142" w:author="Reza Rajan" w:date="2020-03-13T09:35:00Z">
            <w:rPr>
              <w:del w:id="143" w:author="Reza Rajan" w:date="2020-03-13T06:47:00Z"/>
              <w:rFonts w:asciiTheme="minorHAnsi" w:hAnsiTheme="minorHAnsi" w:cstheme="minorHAnsi"/>
            </w:rPr>
          </w:rPrChange>
        </w:rPr>
        <w:pPrChange w:id="144" w:author="Reza Rajan" w:date="2020-03-13T09:42:00Z">
          <w:pPr>
            <w:spacing w:after="160" w:line="360" w:lineRule="auto"/>
            <w:jc w:val="both"/>
          </w:pPr>
        </w:pPrChange>
      </w:pPr>
      <w:del w:id="145" w:author="Reza Rajan" w:date="2020-03-13T06:47:00Z">
        <w:r w:rsidRPr="00B46C7D" w:rsidDel="00080FCA">
          <w:rPr>
            <w:rFonts w:ascii="Calibri" w:hAnsi="Calibri" w:cs="Calibri"/>
            <w:rPrChange w:id="146" w:author="Reza Rajan" w:date="2020-03-13T09:35:00Z">
              <w:rPr>
                <w:rFonts w:asciiTheme="minorHAnsi" w:hAnsiTheme="minorHAnsi" w:cstheme="minorHAnsi"/>
              </w:rPr>
            </w:rPrChange>
          </w:rPr>
          <w:fldChar w:fldCharType="begin"/>
        </w:r>
        <w:r w:rsidRPr="00B46C7D" w:rsidDel="00080FCA">
          <w:rPr>
            <w:rFonts w:ascii="Calibri" w:hAnsi="Calibri" w:cs="Calibri"/>
            <w:rPrChange w:id="147" w:author="Reza Rajan" w:date="2020-03-13T09:35:00Z">
              <w:rPr>
                <w:rFonts w:asciiTheme="minorHAnsi" w:hAnsiTheme="minorHAnsi" w:cstheme="minorHAnsi"/>
              </w:rPr>
            </w:rPrChange>
          </w:rPr>
          <w:delInstrText xml:space="preserve"> TOC \h \z \c "Figure" </w:delInstrText>
        </w:r>
        <w:r w:rsidRPr="00B46C7D" w:rsidDel="00080FCA">
          <w:rPr>
            <w:rFonts w:ascii="Calibri" w:hAnsi="Calibri" w:cs="Calibri"/>
            <w:rPrChange w:id="148" w:author="Reza Rajan" w:date="2020-03-13T09:35:00Z">
              <w:rPr>
                <w:rFonts w:asciiTheme="minorHAnsi" w:hAnsiTheme="minorHAnsi" w:cstheme="minorHAnsi"/>
              </w:rPr>
            </w:rPrChange>
          </w:rPr>
          <w:fldChar w:fldCharType="separate"/>
        </w:r>
      </w:del>
      <w:del w:id="149" w:author="Reza Rajan" w:date="2020-03-13T05:42:00Z">
        <w:r w:rsidR="00945152" w:rsidRPr="00B46C7D" w:rsidDel="001463F4">
          <w:rPr>
            <w:rFonts w:ascii="Calibri" w:hAnsi="Calibri" w:cs="Calibri"/>
            <w:b/>
            <w:bCs/>
            <w:noProof/>
            <w:lang w:val="en-US"/>
            <w:rPrChange w:id="150" w:author="Reza Rajan" w:date="2020-03-13T09:35:00Z">
              <w:rPr>
                <w:rFonts w:asciiTheme="minorHAnsi" w:hAnsiTheme="minorHAnsi" w:cstheme="minorHAnsi"/>
                <w:b/>
                <w:bCs/>
                <w:noProof/>
                <w:lang w:val="en-US"/>
              </w:rPr>
            </w:rPrChange>
          </w:rPr>
          <w:delText>No table of figures entries found.</w:delText>
        </w:r>
      </w:del>
      <w:del w:id="151" w:author="Reza Rajan" w:date="2020-03-13T06:47:00Z">
        <w:r w:rsidRPr="00B46C7D" w:rsidDel="00080FCA">
          <w:rPr>
            <w:rFonts w:ascii="Calibri" w:hAnsi="Calibri" w:cs="Calibri"/>
            <w:rPrChange w:id="152" w:author="Reza Rajan" w:date="2020-03-13T09:35:00Z">
              <w:rPr>
                <w:rFonts w:asciiTheme="minorHAnsi" w:hAnsiTheme="minorHAnsi" w:cstheme="minorHAnsi"/>
              </w:rPr>
            </w:rPrChange>
          </w:rPr>
          <w:fldChar w:fldCharType="end"/>
        </w:r>
      </w:del>
    </w:p>
    <w:p w14:paraId="44A71AEB" w14:textId="5D60DDAF" w:rsidR="00BB272B" w:rsidRPr="00B46C7D" w:rsidDel="00080FCA" w:rsidRDefault="00BB272B" w:rsidP="006629E0">
      <w:pPr>
        <w:spacing w:after="160"/>
        <w:jc w:val="both"/>
        <w:rPr>
          <w:del w:id="153" w:author="Reza Rajan" w:date="2020-03-13T06:47:00Z"/>
          <w:rFonts w:ascii="Calibri" w:hAnsi="Calibri" w:cs="Calibri"/>
          <w:rPrChange w:id="154" w:author="Reza Rajan" w:date="2020-03-13T09:35:00Z">
            <w:rPr>
              <w:del w:id="155" w:author="Reza Rajan" w:date="2020-03-13T06:47:00Z"/>
              <w:rFonts w:asciiTheme="minorHAnsi" w:hAnsiTheme="minorHAnsi" w:cstheme="minorHAnsi"/>
            </w:rPr>
          </w:rPrChange>
        </w:rPr>
        <w:pPrChange w:id="156" w:author="Reza Rajan" w:date="2020-03-13T09:42:00Z">
          <w:pPr>
            <w:spacing w:after="160" w:line="360" w:lineRule="auto"/>
            <w:jc w:val="both"/>
          </w:pPr>
        </w:pPrChange>
      </w:pPr>
    </w:p>
    <w:p w14:paraId="59C07BA4" w14:textId="108A1FF9" w:rsidR="00BB272B" w:rsidRPr="00B46C7D" w:rsidDel="00080FCA" w:rsidRDefault="00BB272B" w:rsidP="006629E0">
      <w:pPr>
        <w:pStyle w:val="Heading1"/>
        <w:jc w:val="both"/>
        <w:rPr>
          <w:del w:id="157" w:author="Reza Rajan" w:date="2020-03-13T06:47:00Z"/>
          <w:rFonts w:ascii="Calibri" w:hAnsi="Calibri" w:cs="Calibri"/>
          <w:rPrChange w:id="158" w:author="Reza Rajan" w:date="2020-03-13T09:35:00Z">
            <w:rPr>
              <w:del w:id="159" w:author="Reza Rajan" w:date="2020-03-13T06:47:00Z"/>
              <w:rFonts w:asciiTheme="minorHAnsi" w:hAnsiTheme="minorHAnsi" w:cstheme="minorHAnsi"/>
            </w:rPr>
          </w:rPrChange>
        </w:rPr>
        <w:pPrChange w:id="160" w:author="Reza Rajan" w:date="2020-03-13T09:42:00Z">
          <w:pPr>
            <w:pStyle w:val="Heading1"/>
            <w:spacing w:line="360" w:lineRule="auto"/>
            <w:jc w:val="both"/>
          </w:pPr>
        </w:pPrChange>
      </w:pPr>
      <w:bookmarkStart w:id="161" w:name="_Toc34974476"/>
      <w:del w:id="162" w:author="Reza Rajan" w:date="2020-03-13T06:47:00Z">
        <w:r w:rsidRPr="00B46C7D" w:rsidDel="00080FCA">
          <w:rPr>
            <w:rFonts w:ascii="Calibri" w:hAnsi="Calibri" w:cs="Calibri"/>
            <w:rPrChange w:id="163" w:author="Reza Rajan" w:date="2020-03-13T09:35:00Z">
              <w:rPr>
                <w:rFonts w:asciiTheme="minorHAnsi" w:hAnsiTheme="minorHAnsi" w:cstheme="minorHAnsi"/>
              </w:rPr>
            </w:rPrChange>
          </w:rPr>
          <w:delText>List of Tables</w:delText>
        </w:r>
        <w:bookmarkEnd w:id="161"/>
      </w:del>
    </w:p>
    <w:p w14:paraId="59456750" w14:textId="7A8E5FA7" w:rsidR="00BB272B" w:rsidRPr="00B46C7D" w:rsidDel="00080FCA" w:rsidRDefault="00BB272B" w:rsidP="006629E0">
      <w:pPr>
        <w:jc w:val="both"/>
        <w:rPr>
          <w:del w:id="164" w:author="Reza Rajan" w:date="2020-03-13T06:47:00Z"/>
          <w:rFonts w:ascii="Calibri" w:hAnsi="Calibri" w:cs="Calibri"/>
          <w:rPrChange w:id="165" w:author="Reza Rajan" w:date="2020-03-13T09:35:00Z">
            <w:rPr>
              <w:del w:id="166" w:author="Reza Rajan" w:date="2020-03-13T06:47:00Z"/>
              <w:rFonts w:asciiTheme="minorHAnsi" w:hAnsiTheme="minorHAnsi" w:cstheme="minorHAnsi"/>
            </w:rPr>
          </w:rPrChange>
        </w:rPr>
        <w:pPrChange w:id="167" w:author="Reza Rajan" w:date="2020-03-13T09:42:00Z">
          <w:pPr>
            <w:spacing w:line="360" w:lineRule="auto"/>
            <w:jc w:val="both"/>
          </w:pPr>
        </w:pPrChange>
      </w:pPr>
      <w:del w:id="168" w:author="Reza Rajan" w:date="2020-03-13T06:47:00Z">
        <w:r w:rsidRPr="00B46C7D" w:rsidDel="00080FCA">
          <w:rPr>
            <w:rFonts w:ascii="Calibri" w:hAnsi="Calibri" w:cs="Calibri"/>
            <w:rPrChange w:id="169" w:author="Reza Rajan" w:date="2020-03-13T09:35:00Z">
              <w:rPr>
                <w:rFonts w:asciiTheme="minorHAnsi" w:hAnsiTheme="minorHAnsi" w:cstheme="minorHAnsi"/>
              </w:rPr>
            </w:rPrChange>
          </w:rPr>
          <w:fldChar w:fldCharType="begin"/>
        </w:r>
        <w:r w:rsidRPr="00B46C7D" w:rsidDel="00080FCA">
          <w:rPr>
            <w:rFonts w:ascii="Calibri" w:hAnsi="Calibri" w:cs="Calibri"/>
            <w:rPrChange w:id="170" w:author="Reza Rajan" w:date="2020-03-13T09:35:00Z">
              <w:rPr>
                <w:rFonts w:asciiTheme="minorHAnsi" w:hAnsiTheme="minorHAnsi" w:cstheme="minorHAnsi"/>
              </w:rPr>
            </w:rPrChange>
          </w:rPr>
          <w:delInstrText xml:space="preserve"> TOC \h \z \c "Table" </w:delInstrText>
        </w:r>
        <w:r w:rsidRPr="00B46C7D" w:rsidDel="00080FCA">
          <w:rPr>
            <w:rFonts w:ascii="Calibri" w:hAnsi="Calibri" w:cs="Calibri"/>
            <w:rPrChange w:id="171" w:author="Reza Rajan" w:date="2020-03-13T09:35:00Z">
              <w:rPr>
                <w:rFonts w:asciiTheme="minorHAnsi" w:hAnsiTheme="minorHAnsi" w:cstheme="minorHAnsi"/>
              </w:rPr>
            </w:rPrChange>
          </w:rPr>
          <w:fldChar w:fldCharType="separate"/>
        </w:r>
      </w:del>
      <w:del w:id="172" w:author="Reza Rajan" w:date="2020-03-13T05:42:00Z">
        <w:r w:rsidR="00945152" w:rsidRPr="00B46C7D" w:rsidDel="001463F4">
          <w:rPr>
            <w:rFonts w:ascii="Calibri" w:hAnsi="Calibri" w:cs="Calibri"/>
            <w:b/>
            <w:bCs/>
            <w:noProof/>
            <w:lang w:val="en-US"/>
            <w:rPrChange w:id="173" w:author="Reza Rajan" w:date="2020-03-13T09:35:00Z">
              <w:rPr>
                <w:rFonts w:asciiTheme="minorHAnsi" w:hAnsiTheme="minorHAnsi" w:cstheme="minorHAnsi"/>
                <w:b/>
                <w:bCs/>
                <w:noProof/>
                <w:lang w:val="en-US"/>
              </w:rPr>
            </w:rPrChange>
          </w:rPr>
          <w:delText>No table of figures entries found.</w:delText>
        </w:r>
      </w:del>
      <w:del w:id="174" w:author="Reza Rajan" w:date="2020-03-13T06:47:00Z">
        <w:r w:rsidRPr="00B46C7D" w:rsidDel="00080FCA">
          <w:rPr>
            <w:rFonts w:ascii="Calibri" w:hAnsi="Calibri" w:cs="Calibri"/>
            <w:rPrChange w:id="175" w:author="Reza Rajan" w:date="2020-03-13T09:35:00Z">
              <w:rPr>
                <w:rFonts w:asciiTheme="minorHAnsi" w:hAnsiTheme="minorHAnsi" w:cstheme="minorHAnsi"/>
              </w:rPr>
            </w:rPrChange>
          </w:rPr>
          <w:fldChar w:fldCharType="end"/>
        </w:r>
      </w:del>
    </w:p>
    <w:p w14:paraId="5C59D2A5" w14:textId="5B6135E8" w:rsidR="005D7272" w:rsidRPr="00B46C7D" w:rsidDel="00080FCA" w:rsidRDefault="005D7272" w:rsidP="006629E0">
      <w:pPr>
        <w:spacing w:after="160"/>
        <w:jc w:val="both"/>
        <w:rPr>
          <w:del w:id="176" w:author="Reza Rajan" w:date="2020-03-13T06:48:00Z"/>
          <w:rFonts w:ascii="Calibri" w:eastAsiaTheme="majorEastAsia" w:hAnsi="Calibri" w:cs="Calibri"/>
          <w:color w:val="2F5496" w:themeColor="accent1" w:themeShade="BF"/>
          <w:sz w:val="32"/>
          <w:szCs w:val="32"/>
          <w:rPrChange w:id="177" w:author="Reza Rajan" w:date="2020-03-13T09:35:00Z">
            <w:rPr>
              <w:del w:id="178" w:author="Reza Rajan" w:date="2020-03-13T06:48:00Z"/>
              <w:rFonts w:asciiTheme="minorHAnsi" w:eastAsiaTheme="majorEastAsia" w:hAnsiTheme="minorHAnsi" w:cstheme="minorHAnsi"/>
              <w:color w:val="2F5496" w:themeColor="accent1" w:themeShade="BF"/>
              <w:sz w:val="32"/>
              <w:szCs w:val="32"/>
            </w:rPr>
          </w:rPrChange>
        </w:rPr>
        <w:pPrChange w:id="179" w:author="Reza Rajan" w:date="2020-03-13T09:42:00Z">
          <w:pPr>
            <w:spacing w:after="160" w:line="360" w:lineRule="auto"/>
            <w:jc w:val="both"/>
          </w:pPr>
        </w:pPrChange>
      </w:pPr>
      <w:del w:id="180" w:author="Reza Rajan" w:date="2020-03-13T06:48:00Z">
        <w:r w:rsidRPr="00B46C7D" w:rsidDel="00080FCA">
          <w:rPr>
            <w:rFonts w:ascii="Calibri" w:hAnsi="Calibri" w:cs="Calibri"/>
            <w:rPrChange w:id="181" w:author="Reza Rajan" w:date="2020-03-13T09:35:00Z">
              <w:rPr>
                <w:rFonts w:asciiTheme="minorHAnsi" w:hAnsiTheme="minorHAnsi" w:cstheme="minorHAnsi"/>
              </w:rPr>
            </w:rPrChange>
          </w:rPr>
          <w:br w:type="page"/>
        </w:r>
      </w:del>
    </w:p>
    <w:p w14:paraId="6EAB6D77" w14:textId="5C0DB282" w:rsidR="00F828B5" w:rsidRPr="00B46C7D" w:rsidRDefault="00580D8A" w:rsidP="006629E0">
      <w:pPr>
        <w:pStyle w:val="Heading1"/>
        <w:jc w:val="both"/>
        <w:rPr>
          <w:ins w:id="182" w:author="Reza Rajan" w:date="2020-03-13T05:09:00Z"/>
          <w:rFonts w:ascii="Calibri" w:hAnsi="Calibri" w:cs="Calibri"/>
          <w:rPrChange w:id="183" w:author="Reza Rajan" w:date="2020-03-13T09:35:00Z">
            <w:rPr>
              <w:ins w:id="184" w:author="Reza Rajan" w:date="2020-03-13T05:09:00Z"/>
              <w:rFonts w:asciiTheme="minorHAnsi" w:hAnsiTheme="minorHAnsi" w:cstheme="minorHAnsi"/>
            </w:rPr>
          </w:rPrChange>
        </w:rPr>
        <w:pPrChange w:id="185" w:author="Reza Rajan" w:date="2020-03-13T09:42:00Z">
          <w:pPr>
            <w:pStyle w:val="Heading1"/>
            <w:spacing w:line="360" w:lineRule="auto"/>
            <w:jc w:val="both"/>
          </w:pPr>
        </w:pPrChange>
      </w:pPr>
      <w:bookmarkStart w:id="186" w:name="_Toc34974477"/>
      <w:bookmarkStart w:id="187" w:name="_Toc34975481"/>
      <w:r w:rsidRPr="00B46C7D">
        <w:rPr>
          <w:rFonts w:ascii="Calibri" w:hAnsi="Calibri" w:cs="Calibri"/>
          <w:rPrChange w:id="188" w:author="Reza Rajan" w:date="2020-03-13T09:35:00Z">
            <w:rPr>
              <w:rFonts w:asciiTheme="minorHAnsi" w:hAnsiTheme="minorHAnsi" w:cstheme="minorHAnsi"/>
            </w:rPr>
          </w:rPrChange>
        </w:rPr>
        <w:t>Preamble</w:t>
      </w:r>
      <w:bookmarkEnd w:id="186"/>
      <w:bookmarkEnd w:id="187"/>
    </w:p>
    <w:p w14:paraId="70235EA8" w14:textId="7B2AC8F1" w:rsidR="00C9285A" w:rsidRPr="00B46C7D" w:rsidRDefault="00945152" w:rsidP="006629E0">
      <w:pPr>
        <w:jc w:val="both"/>
        <w:rPr>
          <w:ins w:id="189" w:author="Reza Rajan" w:date="2020-03-13T05:16:00Z"/>
          <w:rFonts w:ascii="Calibri" w:hAnsi="Calibri" w:cs="Calibri"/>
          <w:rPrChange w:id="190" w:author="Reza Rajan" w:date="2020-03-13T09:35:00Z">
            <w:rPr>
              <w:ins w:id="191" w:author="Reza Rajan" w:date="2020-03-13T05:16:00Z"/>
            </w:rPr>
          </w:rPrChange>
        </w:rPr>
        <w:pPrChange w:id="192" w:author="Reza Rajan" w:date="2020-03-13T09:42:00Z">
          <w:pPr>
            <w:jc w:val="both"/>
          </w:pPr>
        </w:pPrChange>
      </w:pPr>
      <w:ins w:id="193" w:author="Reza Rajan" w:date="2020-03-13T05:09:00Z">
        <w:r w:rsidRPr="00B46C7D">
          <w:rPr>
            <w:rFonts w:ascii="Calibri" w:hAnsi="Calibri" w:cs="Calibri"/>
            <w:rPrChange w:id="194" w:author="Reza Rajan" w:date="2020-03-13T09:35:00Z">
              <w:rPr/>
            </w:rPrChange>
          </w:rPr>
          <w:t xml:space="preserve">This lab focuses on </w:t>
        </w:r>
        <w:r w:rsidR="00642406" w:rsidRPr="00B46C7D">
          <w:rPr>
            <w:rFonts w:ascii="Calibri" w:hAnsi="Calibri" w:cs="Calibri"/>
            <w:rPrChange w:id="195" w:author="Reza Rajan" w:date="2020-03-13T09:35:00Z">
              <w:rPr/>
            </w:rPrChange>
          </w:rPr>
          <w:t>mapping and state estimation</w:t>
        </w:r>
      </w:ins>
      <w:ins w:id="196" w:author="Reza Rajan" w:date="2020-03-13T05:10:00Z">
        <w:r w:rsidR="0092338B" w:rsidRPr="00B46C7D">
          <w:rPr>
            <w:rFonts w:ascii="Calibri" w:hAnsi="Calibri" w:cs="Calibri"/>
            <w:rPrChange w:id="197" w:author="Reza Rajan" w:date="2020-03-13T09:35:00Z">
              <w:rPr/>
            </w:rPrChange>
          </w:rPr>
          <w:t xml:space="preserve"> using a Turtlebot</w:t>
        </w:r>
        <w:r w:rsidR="00937D4E" w:rsidRPr="00B46C7D">
          <w:rPr>
            <w:rFonts w:ascii="Calibri" w:hAnsi="Calibri" w:cs="Calibri"/>
            <w:rPrChange w:id="198" w:author="Reza Rajan" w:date="2020-03-13T09:35:00Z">
              <w:rPr/>
            </w:rPrChange>
          </w:rPr>
          <w:t>’s sensors</w:t>
        </w:r>
        <w:r w:rsidR="00BE0944" w:rsidRPr="00B46C7D">
          <w:rPr>
            <w:rFonts w:ascii="Calibri" w:hAnsi="Calibri" w:cs="Calibri"/>
            <w:rPrChange w:id="199" w:author="Reza Rajan" w:date="2020-03-13T09:35:00Z">
              <w:rPr/>
            </w:rPrChange>
          </w:rPr>
          <w:t>, an external indoor positioning system (IPS)</w:t>
        </w:r>
        <w:r w:rsidR="00D9568C" w:rsidRPr="00B46C7D">
          <w:rPr>
            <w:rFonts w:ascii="Calibri" w:hAnsi="Calibri" w:cs="Calibri"/>
            <w:rPrChange w:id="200" w:author="Reza Rajan" w:date="2020-03-13T09:35:00Z">
              <w:rPr/>
            </w:rPrChange>
          </w:rPr>
          <w:t xml:space="preserve"> and an Extended Kalman Filter (EKF). </w:t>
        </w:r>
      </w:ins>
      <w:ins w:id="201" w:author="Reza Rajan" w:date="2020-03-13T05:11:00Z">
        <w:r w:rsidR="001F3C1D" w:rsidRPr="00B46C7D">
          <w:rPr>
            <w:rFonts w:ascii="Calibri" w:hAnsi="Calibri" w:cs="Calibri"/>
            <w:rPrChange w:id="202" w:author="Reza Rajan" w:date="2020-03-13T09:35:00Z">
              <w:rPr/>
            </w:rPrChange>
          </w:rPr>
          <w:t xml:space="preserve">Specifically, </w:t>
        </w:r>
      </w:ins>
      <w:ins w:id="203" w:author="Reza Rajan" w:date="2020-03-13T05:12:00Z">
        <w:r w:rsidR="00D90CF4" w:rsidRPr="00B46C7D">
          <w:rPr>
            <w:rFonts w:ascii="Calibri" w:hAnsi="Calibri" w:cs="Calibri"/>
            <w:rPrChange w:id="204" w:author="Reza Rajan" w:date="2020-03-13T09:35:00Z">
              <w:rPr/>
            </w:rPrChange>
          </w:rPr>
          <w:t xml:space="preserve">for mapping, </w:t>
        </w:r>
      </w:ins>
      <w:ins w:id="205" w:author="Reza Rajan" w:date="2020-03-13T05:11:00Z">
        <w:r w:rsidR="001F3C1D" w:rsidRPr="00B46C7D">
          <w:rPr>
            <w:rFonts w:ascii="Calibri" w:hAnsi="Calibri" w:cs="Calibri"/>
            <w:rPrChange w:id="206" w:author="Reza Rajan" w:date="2020-03-13T09:35:00Z">
              <w:rPr/>
            </w:rPrChange>
          </w:rPr>
          <w:t>the lab aims at mapping</w:t>
        </w:r>
      </w:ins>
      <w:ins w:id="207" w:author="Reza Rajan" w:date="2020-03-13T05:16:00Z">
        <w:r w:rsidR="00083957" w:rsidRPr="00B46C7D">
          <w:rPr>
            <w:rFonts w:ascii="Calibri" w:hAnsi="Calibri" w:cs="Calibri"/>
            <w:rPrChange w:id="208" w:author="Reza Rajan" w:date="2020-03-13T09:35:00Z">
              <w:rPr/>
            </w:rPrChange>
          </w:rPr>
          <w:t xml:space="preserve"> to</w:t>
        </w:r>
      </w:ins>
      <w:ins w:id="209" w:author="Reza Rajan" w:date="2020-03-13T05:11:00Z">
        <w:r w:rsidR="001F3C1D" w:rsidRPr="00B46C7D">
          <w:rPr>
            <w:rFonts w:ascii="Calibri" w:hAnsi="Calibri" w:cs="Calibri"/>
            <w:rPrChange w:id="210" w:author="Reza Rajan" w:date="2020-03-13T09:35:00Z">
              <w:rPr/>
            </w:rPrChange>
          </w:rPr>
          <w:t xml:space="preserve"> an occupancy grid, using </w:t>
        </w:r>
      </w:ins>
      <w:ins w:id="211" w:author="Reza Rajan" w:date="2020-03-13T05:12:00Z">
        <w:r w:rsidR="001F3C1D" w:rsidRPr="00B46C7D">
          <w:rPr>
            <w:rFonts w:ascii="Calibri" w:hAnsi="Calibri" w:cs="Calibri"/>
            <w:rPrChange w:id="212" w:author="Reza Rajan" w:date="2020-03-13T09:35:00Z">
              <w:rPr/>
            </w:rPrChange>
          </w:rPr>
          <w:t>laser scan data, and Bresenham’s line plotting algorithm, in conjunction with a log odds update</w:t>
        </w:r>
        <w:r w:rsidR="00B06C65" w:rsidRPr="00B46C7D">
          <w:rPr>
            <w:rFonts w:ascii="Calibri" w:hAnsi="Calibri" w:cs="Calibri"/>
            <w:rPrChange w:id="213" w:author="Reza Rajan" w:date="2020-03-13T09:35:00Z">
              <w:rPr/>
            </w:rPrChange>
          </w:rPr>
          <w:t xml:space="preserve">. </w:t>
        </w:r>
      </w:ins>
      <w:ins w:id="214" w:author="Reza Rajan" w:date="2020-03-13T05:13:00Z">
        <w:r w:rsidR="003E2DA9" w:rsidRPr="00B46C7D">
          <w:rPr>
            <w:rFonts w:ascii="Calibri" w:hAnsi="Calibri" w:cs="Calibri"/>
            <w:rPrChange w:id="215" w:author="Reza Rajan" w:date="2020-03-13T09:35:00Z">
              <w:rPr/>
            </w:rPrChange>
          </w:rPr>
          <w:t xml:space="preserve">The state estimation portion </w:t>
        </w:r>
        <w:r w:rsidR="007652A2" w:rsidRPr="00B46C7D">
          <w:rPr>
            <w:rFonts w:ascii="Calibri" w:hAnsi="Calibri" w:cs="Calibri"/>
            <w:rPrChange w:id="216" w:author="Reza Rajan" w:date="2020-03-13T09:35:00Z">
              <w:rPr/>
            </w:rPrChange>
          </w:rPr>
          <w:t xml:space="preserve">is based on </w:t>
        </w:r>
      </w:ins>
      <w:ins w:id="217" w:author="Reza Rajan" w:date="2020-03-13T05:14:00Z">
        <w:r w:rsidR="002107D0" w:rsidRPr="00B46C7D">
          <w:rPr>
            <w:rFonts w:ascii="Calibri" w:hAnsi="Calibri" w:cs="Calibri"/>
            <w:rPrChange w:id="218" w:author="Reza Rajan" w:date="2020-03-13T09:35:00Z">
              <w:rPr/>
            </w:rPrChange>
          </w:rPr>
          <w:t xml:space="preserve">implementing an EKF on </w:t>
        </w:r>
        <w:r w:rsidR="00F81FE8" w:rsidRPr="00B46C7D">
          <w:rPr>
            <w:rFonts w:ascii="Calibri" w:hAnsi="Calibri" w:cs="Calibri"/>
            <w:rPrChange w:id="219" w:author="Reza Rajan" w:date="2020-03-13T09:35:00Z">
              <w:rPr/>
            </w:rPrChange>
          </w:rPr>
          <w:t>position data modified with additive gaussian noise</w:t>
        </w:r>
        <w:r w:rsidR="00872A6B" w:rsidRPr="00B46C7D">
          <w:rPr>
            <w:rFonts w:ascii="Calibri" w:hAnsi="Calibri" w:cs="Calibri"/>
            <w:rPrChange w:id="220" w:author="Reza Rajan" w:date="2020-03-13T09:35:00Z">
              <w:rPr/>
            </w:rPrChange>
          </w:rPr>
          <w:t xml:space="preserve">, requiring the engineer to </w:t>
        </w:r>
      </w:ins>
      <w:ins w:id="221" w:author="Reza Rajan" w:date="2020-03-13T05:15:00Z">
        <w:r w:rsidR="00053AEB" w:rsidRPr="00B46C7D">
          <w:rPr>
            <w:rFonts w:ascii="Calibri" w:hAnsi="Calibri" w:cs="Calibri"/>
            <w:rPrChange w:id="222" w:author="Reza Rajan" w:date="2020-03-13T09:35:00Z">
              <w:rPr/>
            </w:rPrChange>
          </w:rPr>
          <w:t>test various noise covariance matrices to produce suitable state predictions.</w:t>
        </w:r>
      </w:ins>
    </w:p>
    <w:p w14:paraId="37BF5FB1" w14:textId="1A044749" w:rsidR="00C9285A" w:rsidRPr="00B46C7D" w:rsidRDefault="00C9285A" w:rsidP="006629E0">
      <w:pPr>
        <w:pStyle w:val="Heading1"/>
        <w:jc w:val="both"/>
        <w:rPr>
          <w:ins w:id="223" w:author="Reza Rajan" w:date="2020-03-13T05:16:00Z"/>
          <w:rFonts w:ascii="Calibri" w:hAnsi="Calibri" w:cs="Calibri"/>
          <w:rPrChange w:id="224" w:author="Reza Rajan" w:date="2020-03-13T09:35:00Z">
            <w:rPr>
              <w:ins w:id="225" w:author="Reza Rajan" w:date="2020-03-13T05:16:00Z"/>
              <w:rFonts w:asciiTheme="minorHAnsi" w:hAnsiTheme="minorHAnsi" w:cstheme="minorHAnsi"/>
            </w:rPr>
          </w:rPrChange>
        </w:rPr>
        <w:pPrChange w:id="226" w:author="Reza Rajan" w:date="2020-03-13T09:42:00Z">
          <w:pPr>
            <w:pStyle w:val="Heading1"/>
            <w:spacing w:line="360" w:lineRule="auto"/>
            <w:jc w:val="both"/>
          </w:pPr>
        </w:pPrChange>
      </w:pPr>
      <w:bookmarkStart w:id="227" w:name="_Toc34974478"/>
      <w:bookmarkStart w:id="228" w:name="_Toc34975482"/>
      <w:ins w:id="229" w:author="Reza Rajan" w:date="2020-03-13T05:16:00Z">
        <w:r w:rsidRPr="00B46C7D">
          <w:rPr>
            <w:rFonts w:ascii="Calibri" w:hAnsi="Calibri" w:cs="Calibri"/>
            <w:rPrChange w:id="230" w:author="Reza Rajan" w:date="2020-03-13T09:35:00Z">
              <w:rPr>
                <w:rFonts w:asciiTheme="minorHAnsi" w:hAnsiTheme="minorHAnsi" w:cstheme="minorHAnsi"/>
              </w:rPr>
            </w:rPrChange>
          </w:rPr>
          <w:t>Mapping</w:t>
        </w:r>
        <w:bookmarkEnd w:id="227"/>
        <w:bookmarkEnd w:id="228"/>
      </w:ins>
    </w:p>
    <w:p w14:paraId="6B124A75" w14:textId="09E2B0E1" w:rsidR="00C9285A" w:rsidRPr="00B46C7D" w:rsidRDefault="00281827" w:rsidP="006629E0">
      <w:pPr>
        <w:jc w:val="both"/>
        <w:rPr>
          <w:ins w:id="231" w:author="Reza Rajan" w:date="2020-03-13T05:17:00Z"/>
          <w:rFonts w:ascii="Calibri" w:hAnsi="Calibri" w:cs="Calibri"/>
          <w:rPrChange w:id="232" w:author="Reza Rajan" w:date="2020-03-13T09:35:00Z">
            <w:rPr>
              <w:ins w:id="233" w:author="Reza Rajan" w:date="2020-03-13T05:17:00Z"/>
            </w:rPr>
          </w:rPrChange>
        </w:rPr>
        <w:pPrChange w:id="234" w:author="Reza Rajan" w:date="2020-03-13T09:42:00Z">
          <w:pPr>
            <w:jc w:val="both"/>
          </w:pPr>
        </w:pPrChange>
      </w:pPr>
      <w:ins w:id="235" w:author="Reza Rajan" w:date="2020-03-13T05:17:00Z">
        <w:r w:rsidRPr="00B46C7D">
          <w:rPr>
            <w:rFonts w:ascii="Calibri" w:hAnsi="Calibri" w:cs="Calibri"/>
            <w:rPrChange w:id="236" w:author="Reza Rajan" w:date="2020-03-13T09:35:00Z">
              <w:rPr/>
            </w:rPrChange>
          </w:rPr>
          <w:t>The requirements of the mapping portion of the lab are detailed as follows:</w:t>
        </w:r>
      </w:ins>
    </w:p>
    <w:p w14:paraId="2BE4FBC4" w14:textId="7EA3E350" w:rsidR="00446351" w:rsidRPr="00B46C7D" w:rsidRDefault="00446351" w:rsidP="006629E0">
      <w:pPr>
        <w:pStyle w:val="ListParagraph"/>
        <w:numPr>
          <w:ilvl w:val="0"/>
          <w:numId w:val="13"/>
        </w:numPr>
        <w:jc w:val="both"/>
        <w:rPr>
          <w:ins w:id="237" w:author="Reza Rajan" w:date="2020-03-13T05:19:00Z"/>
          <w:rFonts w:ascii="Calibri" w:hAnsi="Calibri" w:cs="Calibri"/>
          <w:rPrChange w:id="238" w:author="Reza Rajan" w:date="2020-03-13T09:35:00Z">
            <w:rPr>
              <w:ins w:id="239" w:author="Reza Rajan" w:date="2020-03-13T05:19:00Z"/>
            </w:rPr>
          </w:rPrChange>
        </w:rPr>
        <w:pPrChange w:id="240" w:author="Reza Rajan" w:date="2020-03-13T09:42:00Z">
          <w:pPr>
            <w:pStyle w:val="ListParagraph"/>
            <w:numPr>
              <w:numId w:val="13"/>
            </w:numPr>
            <w:ind w:hanging="360"/>
            <w:jc w:val="both"/>
          </w:pPr>
        </w:pPrChange>
      </w:pPr>
      <w:ins w:id="241" w:author="Reza Rajan" w:date="2020-03-13T05:18:00Z">
        <w:r w:rsidRPr="00B46C7D">
          <w:rPr>
            <w:rFonts w:ascii="Calibri" w:hAnsi="Calibri" w:cs="Calibri"/>
            <w:rPrChange w:id="242" w:author="Reza Rajan" w:date="2020-03-13T09:35:00Z">
              <w:rPr/>
            </w:rPrChange>
          </w:rPr>
          <w:t xml:space="preserve">Create a line plotting algorithm using </w:t>
        </w:r>
        <w:r w:rsidR="00A03384" w:rsidRPr="00B46C7D">
          <w:rPr>
            <w:rFonts w:ascii="Calibri" w:hAnsi="Calibri" w:cs="Calibri"/>
            <w:rPrChange w:id="243" w:author="Reza Rajan" w:date="2020-03-13T09:35:00Z">
              <w:rPr/>
            </w:rPrChange>
          </w:rPr>
          <w:t>Bresenham’s line plotting al</w:t>
        </w:r>
      </w:ins>
      <w:ins w:id="244" w:author="Reza Rajan" w:date="2020-03-13T05:19:00Z">
        <w:r w:rsidR="00A03384" w:rsidRPr="00B46C7D">
          <w:rPr>
            <w:rFonts w:ascii="Calibri" w:hAnsi="Calibri" w:cs="Calibri"/>
            <w:rPrChange w:id="245" w:author="Reza Rajan" w:date="2020-03-13T09:35:00Z">
              <w:rPr/>
            </w:rPrChange>
          </w:rPr>
          <w:t>gorithm</w:t>
        </w:r>
      </w:ins>
      <w:ins w:id="246" w:author="Reza Rajan" w:date="2020-03-13T05:20:00Z">
        <w:r w:rsidR="000D60E2" w:rsidRPr="00B46C7D">
          <w:rPr>
            <w:rFonts w:ascii="Calibri" w:hAnsi="Calibri" w:cs="Calibri"/>
            <w:rPrChange w:id="247" w:author="Reza Rajan" w:date="2020-03-13T09:35:00Z">
              <w:rPr/>
            </w:rPrChange>
          </w:rPr>
          <w:t>;</w:t>
        </w:r>
      </w:ins>
    </w:p>
    <w:p w14:paraId="1A1EDE88" w14:textId="70546DE5" w:rsidR="00245FCC" w:rsidRPr="00B46C7D" w:rsidRDefault="00245FCC" w:rsidP="006629E0">
      <w:pPr>
        <w:pStyle w:val="ListParagraph"/>
        <w:numPr>
          <w:ilvl w:val="0"/>
          <w:numId w:val="13"/>
        </w:numPr>
        <w:jc w:val="both"/>
        <w:rPr>
          <w:ins w:id="248" w:author="Reza Rajan" w:date="2020-03-13T05:18:00Z"/>
          <w:rFonts w:ascii="Calibri" w:hAnsi="Calibri" w:cs="Calibri"/>
          <w:rPrChange w:id="249" w:author="Reza Rajan" w:date="2020-03-13T09:35:00Z">
            <w:rPr>
              <w:ins w:id="250" w:author="Reza Rajan" w:date="2020-03-13T05:18:00Z"/>
            </w:rPr>
          </w:rPrChange>
        </w:rPr>
        <w:pPrChange w:id="251" w:author="Reza Rajan" w:date="2020-03-13T09:42:00Z">
          <w:pPr>
            <w:pStyle w:val="ListParagraph"/>
            <w:numPr>
              <w:numId w:val="13"/>
            </w:numPr>
            <w:ind w:hanging="360"/>
            <w:jc w:val="both"/>
          </w:pPr>
        </w:pPrChange>
      </w:pPr>
      <w:ins w:id="252" w:author="Reza Rajan" w:date="2020-03-13T05:19:00Z">
        <w:r w:rsidRPr="00B46C7D">
          <w:rPr>
            <w:rFonts w:ascii="Calibri" w:hAnsi="Calibri" w:cs="Calibri"/>
            <w:rPrChange w:id="253" w:author="Reza Rajan" w:date="2020-03-13T09:35:00Z">
              <w:rPr/>
            </w:rPrChange>
          </w:rPr>
          <w:t>Implement a log odds update algorithm and then</w:t>
        </w:r>
      </w:ins>
      <w:ins w:id="254" w:author="Reza Rajan" w:date="2020-03-13T05:20:00Z">
        <w:r w:rsidR="000D60E2" w:rsidRPr="00B46C7D">
          <w:rPr>
            <w:rFonts w:ascii="Calibri" w:hAnsi="Calibri" w:cs="Calibri"/>
            <w:rPrChange w:id="255" w:author="Reza Rajan" w:date="2020-03-13T09:35:00Z">
              <w:rPr/>
            </w:rPrChange>
          </w:rPr>
          <w:t>;</w:t>
        </w:r>
      </w:ins>
    </w:p>
    <w:p w14:paraId="58A85A17" w14:textId="7208D184" w:rsidR="00281827" w:rsidRPr="00B46C7D" w:rsidRDefault="00245FCC" w:rsidP="006629E0">
      <w:pPr>
        <w:pStyle w:val="ListParagraph"/>
        <w:numPr>
          <w:ilvl w:val="0"/>
          <w:numId w:val="13"/>
        </w:numPr>
        <w:jc w:val="both"/>
        <w:rPr>
          <w:ins w:id="256" w:author="Reza Rajan" w:date="2020-03-13T05:20:00Z"/>
          <w:rFonts w:ascii="Calibri" w:hAnsi="Calibri" w:cs="Calibri"/>
          <w:rPrChange w:id="257" w:author="Reza Rajan" w:date="2020-03-13T09:35:00Z">
            <w:rPr>
              <w:ins w:id="258" w:author="Reza Rajan" w:date="2020-03-13T05:20:00Z"/>
            </w:rPr>
          </w:rPrChange>
        </w:rPr>
        <w:pPrChange w:id="259" w:author="Reza Rajan" w:date="2020-03-13T09:42:00Z">
          <w:pPr>
            <w:pStyle w:val="ListParagraph"/>
            <w:numPr>
              <w:numId w:val="13"/>
            </w:numPr>
            <w:ind w:hanging="360"/>
            <w:jc w:val="both"/>
          </w:pPr>
        </w:pPrChange>
      </w:pPr>
      <w:ins w:id="260" w:author="Reza Rajan" w:date="2020-03-13T05:19:00Z">
        <w:r w:rsidRPr="00B46C7D">
          <w:rPr>
            <w:rFonts w:ascii="Calibri" w:hAnsi="Calibri" w:cs="Calibri"/>
            <w:rPrChange w:id="261" w:author="Reza Rajan" w:date="2020-03-13T09:35:00Z">
              <w:rPr/>
            </w:rPrChange>
          </w:rPr>
          <w:t>Using Kinect sens</w:t>
        </w:r>
        <w:r w:rsidR="00262155" w:rsidRPr="00B46C7D">
          <w:rPr>
            <w:rFonts w:ascii="Calibri" w:hAnsi="Calibri" w:cs="Calibri"/>
            <w:rPrChange w:id="262" w:author="Reza Rajan" w:date="2020-03-13T09:35:00Z">
              <w:rPr/>
            </w:rPrChange>
          </w:rPr>
          <w:t>or data, c</w:t>
        </w:r>
      </w:ins>
      <w:ins w:id="263" w:author="Reza Rajan" w:date="2020-03-13T05:17:00Z">
        <w:r w:rsidR="003654A8" w:rsidRPr="00B46C7D">
          <w:rPr>
            <w:rFonts w:ascii="Calibri" w:hAnsi="Calibri" w:cs="Calibri"/>
            <w:rPrChange w:id="264" w:author="Reza Rajan" w:date="2020-03-13T09:35:00Z">
              <w:rPr/>
            </w:rPrChange>
          </w:rPr>
          <w:t>onstruct a 2D occupancy grid</w:t>
        </w:r>
      </w:ins>
      <w:ins w:id="265" w:author="Reza Rajan" w:date="2020-03-13T05:18:00Z">
        <w:r w:rsidR="00356339" w:rsidRPr="00B46C7D">
          <w:rPr>
            <w:rFonts w:ascii="Calibri" w:hAnsi="Calibri" w:cs="Calibri"/>
            <w:rPrChange w:id="266" w:author="Reza Rajan" w:date="2020-03-13T09:35:00Z">
              <w:rPr/>
            </w:rPrChange>
          </w:rPr>
          <w:t xml:space="preserve"> of the area being mapped</w:t>
        </w:r>
      </w:ins>
      <w:ins w:id="267" w:author="Reza Rajan" w:date="2020-03-13T05:19:00Z">
        <w:r w:rsidR="00262155" w:rsidRPr="00B46C7D">
          <w:rPr>
            <w:rFonts w:ascii="Calibri" w:hAnsi="Calibri" w:cs="Calibri"/>
            <w:rPrChange w:id="268" w:author="Reza Rajan" w:date="2020-03-13T09:35:00Z">
              <w:rPr/>
            </w:rPrChange>
          </w:rPr>
          <w:t>.</w:t>
        </w:r>
      </w:ins>
    </w:p>
    <w:p w14:paraId="575AA160" w14:textId="6520E49E" w:rsidR="000D60E2" w:rsidRPr="00B46C7D" w:rsidRDefault="000D60E2" w:rsidP="006629E0">
      <w:pPr>
        <w:jc w:val="both"/>
        <w:rPr>
          <w:ins w:id="269" w:author="Reza Rajan" w:date="2020-03-13T05:20:00Z"/>
          <w:rFonts w:ascii="Calibri" w:hAnsi="Calibri" w:cs="Calibri"/>
          <w:rPrChange w:id="270" w:author="Reza Rajan" w:date="2020-03-13T09:35:00Z">
            <w:rPr>
              <w:ins w:id="271" w:author="Reza Rajan" w:date="2020-03-13T05:20:00Z"/>
            </w:rPr>
          </w:rPrChange>
        </w:rPr>
        <w:pPrChange w:id="272" w:author="Reza Rajan" w:date="2020-03-13T09:42:00Z">
          <w:pPr>
            <w:jc w:val="both"/>
          </w:pPr>
        </w:pPrChange>
      </w:pPr>
    </w:p>
    <w:p w14:paraId="39EF6547" w14:textId="471E72C3" w:rsidR="000D60E2" w:rsidRPr="00B46C7D" w:rsidRDefault="001F298B" w:rsidP="006629E0">
      <w:pPr>
        <w:pStyle w:val="Heading2"/>
        <w:jc w:val="both"/>
        <w:rPr>
          <w:ins w:id="273" w:author="Reza Rajan" w:date="2020-03-13T05:21:00Z"/>
          <w:rFonts w:ascii="Calibri" w:hAnsi="Calibri" w:cs="Calibri"/>
          <w:rPrChange w:id="274" w:author="Reza Rajan" w:date="2020-03-13T09:35:00Z">
            <w:rPr>
              <w:ins w:id="275" w:author="Reza Rajan" w:date="2020-03-13T05:21:00Z"/>
            </w:rPr>
          </w:rPrChange>
        </w:rPr>
        <w:pPrChange w:id="276" w:author="Reza Rajan" w:date="2020-03-13T09:42:00Z">
          <w:pPr>
            <w:pStyle w:val="Heading2"/>
          </w:pPr>
        </w:pPrChange>
      </w:pPr>
      <w:bookmarkStart w:id="277" w:name="_Toc34974479"/>
      <w:bookmarkStart w:id="278" w:name="_Toc34975483"/>
      <w:ins w:id="279" w:author="Reza Rajan" w:date="2020-03-13T05:21:00Z">
        <w:r w:rsidRPr="00B46C7D">
          <w:rPr>
            <w:rFonts w:ascii="Calibri" w:hAnsi="Calibri" w:cs="Calibri"/>
            <w:rPrChange w:id="280" w:author="Reza Rajan" w:date="2020-03-13T09:35:00Z">
              <w:rPr/>
            </w:rPrChange>
          </w:rPr>
          <w:t>Assumptions</w:t>
        </w:r>
        <w:bookmarkEnd w:id="277"/>
        <w:bookmarkEnd w:id="278"/>
      </w:ins>
    </w:p>
    <w:p w14:paraId="76258B23" w14:textId="4AC2AA22" w:rsidR="001F298B" w:rsidRPr="00B46C7D" w:rsidRDefault="003576B7" w:rsidP="006629E0">
      <w:pPr>
        <w:pStyle w:val="ListParagraph"/>
        <w:numPr>
          <w:ilvl w:val="0"/>
          <w:numId w:val="14"/>
        </w:numPr>
        <w:jc w:val="both"/>
        <w:rPr>
          <w:ins w:id="281" w:author="Reza Rajan" w:date="2020-03-13T05:22:00Z"/>
          <w:rFonts w:ascii="Calibri" w:hAnsi="Calibri" w:cs="Calibri"/>
          <w:rPrChange w:id="282" w:author="Reza Rajan" w:date="2020-03-13T09:35:00Z">
            <w:rPr>
              <w:ins w:id="283" w:author="Reza Rajan" w:date="2020-03-13T05:22:00Z"/>
            </w:rPr>
          </w:rPrChange>
        </w:rPr>
        <w:pPrChange w:id="284" w:author="Reza Rajan" w:date="2020-03-13T09:42:00Z">
          <w:pPr>
            <w:pStyle w:val="ListParagraph"/>
            <w:numPr>
              <w:numId w:val="14"/>
            </w:numPr>
            <w:ind w:hanging="360"/>
          </w:pPr>
        </w:pPrChange>
      </w:pPr>
      <w:ins w:id="285" w:author="Reza Rajan" w:date="2020-03-13T05:21:00Z">
        <w:r w:rsidRPr="00B46C7D">
          <w:rPr>
            <w:rFonts w:ascii="Calibri" w:hAnsi="Calibri" w:cs="Calibri"/>
            <w:rPrChange w:id="286" w:author="Reza Rajan" w:date="2020-03-13T09:35:00Z">
              <w:rPr/>
            </w:rPrChange>
          </w:rPr>
          <w:t>The robot follows a non-holo</w:t>
        </w:r>
      </w:ins>
      <w:ins w:id="287" w:author="Reza Rajan" w:date="2020-03-13T05:22:00Z">
        <w:r w:rsidR="00CB6E39" w:rsidRPr="00B46C7D">
          <w:rPr>
            <w:rFonts w:ascii="Calibri" w:hAnsi="Calibri" w:cs="Calibri"/>
            <w:rPrChange w:id="288" w:author="Reza Rajan" w:date="2020-03-13T09:35:00Z">
              <w:rPr/>
            </w:rPrChange>
          </w:rPr>
          <w:t>nomic</w:t>
        </w:r>
        <w:r w:rsidR="0072756F" w:rsidRPr="00B46C7D">
          <w:rPr>
            <w:rFonts w:ascii="Calibri" w:hAnsi="Calibri" w:cs="Calibri"/>
            <w:rPrChange w:id="289" w:author="Reza Rajan" w:date="2020-03-13T09:35:00Z">
              <w:rPr/>
            </w:rPrChange>
          </w:rPr>
          <w:t>, two-wheel differential-drive model;</w:t>
        </w:r>
      </w:ins>
    </w:p>
    <w:p w14:paraId="2905A6B5" w14:textId="7F028C43" w:rsidR="0072756F" w:rsidRPr="00B46C7D" w:rsidRDefault="00D100EF" w:rsidP="006629E0">
      <w:pPr>
        <w:pStyle w:val="ListParagraph"/>
        <w:numPr>
          <w:ilvl w:val="0"/>
          <w:numId w:val="14"/>
        </w:numPr>
        <w:jc w:val="both"/>
        <w:rPr>
          <w:rFonts w:ascii="Calibri" w:hAnsi="Calibri" w:cs="Calibri"/>
          <w:rPrChange w:id="290" w:author="Reza Rajan" w:date="2020-03-13T09:35:00Z">
            <w:rPr>
              <w:rFonts w:asciiTheme="minorHAnsi" w:hAnsiTheme="minorHAnsi" w:cstheme="minorHAnsi"/>
            </w:rPr>
          </w:rPrChange>
        </w:rPr>
        <w:pPrChange w:id="291" w:author="Reza Rajan" w:date="2020-03-13T09:42:00Z">
          <w:pPr>
            <w:pStyle w:val="Heading1"/>
            <w:spacing w:line="360" w:lineRule="auto"/>
            <w:jc w:val="both"/>
          </w:pPr>
        </w:pPrChange>
      </w:pPr>
      <w:ins w:id="292" w:author="Reza Rajan" w:date="2020-03-13T05:22:00Z">
        <w:r w:rsidRPr="00B46C7D">
          <w:rPr>
            <w:rFonts w:ascii="Calibri" w:hAnsi="Calibri" w:cs="Calibri"/>
            <w:rPrChange w:id="293" w:author="Reza Rajan" w:date="2020-03-13T09:35:00Z">
              <w:rPr/>
            </w:rPrChange>
          </w:rPr>
          <w:t xml:space="preserve">The IPS data used for positioning is sufficiently accurate such that </w:t>
        </w:r>
      </w:ins>
      <w:ins w:id="294" w:author="Reza Rajan" w:date="2020-03-13T05:23:00Z">
        <w:r w:rsidR="007F4E5C" w:rsidRPr="00B46C7D">
          <w:rPr>
            <w:rFonts w:ascii="Calibri" w:hAnsi="Calibri" w:cs="Calibri"/>
            <w:rPrChange w:id="295" w:author="Reza Rajan" w:date="2020-03-13T09:35:00Z">
              <w:rPr/>
            </w:rPrChange>
          </w:rPr>
          <w:t>filtering of data is not required.</w:t>
        </w:r>
      </w:ins>
    </w:p>
    <w:p w14:paraId="568F57D4" w14:textId="77777777" w:rsidR="00B46C7D" w:rsidRDefault="00236E24" w:rsidP="006629E0">
      <w:pPr>
        <w:pStyle w:val="Heading2"/>
        <w:jc w:val="both"/>
        <w:rPr>
          <w:ins w:id="296" w:author="Reza Rajan" w:date="2020-03-13T09:37:00Z"/>
          <w:rFonts w:ascii="Calibri" w:hAnsi="Calibri" w:cs="Calibri"/>
        </w:rPr>
        <w:pPrChange w:id="297" w:author="Reza Rajan" w:date="2020-03-13T09:42:00Z">
          <w:pPr>
            <w:pStyle w:val="Heading2"/>
            <w:spacing w:line="276" w:lineRule="auto"/>
            <w:jc w:val="both"/>
          </w:pPr>
        </w:pPrChange>
      </w:pPr>
      <w:del w:id="298" w:author="Reza Rajan" w:date="2020-03-13T05:09:00Z">
        <w:r w:rsidRPr="00B46C7D" w:rsidDel="00945152">
          <w:rPr>
            <w:rFonts w:ascii="Calibri" w:hAnsi="Calibri" w:cs="Calibri"/>
            <w:rPrChange w:id="299" w:author="Reza Rajan" w:date="2020-03-13T09:35:00Z">
              <w:rPr>
                <w:rFonts w:asciiTheme="minorHAnsi" w:hAnsiTheme="minorHAnsi" w:cstheme="minorHAnsi"/>
              </w:rPr>
            </w:rPrChange>
          </w:rPr>
          <w:delText xml:space="preserve">Many of the mechatronic systems we looked at in the in-class dissection activity </w:delText>
        </w:r>
        <w:r w:rsidR="0000417E" w:rsidRPr="00B46C7D" w:rsidDel="00945152">
          <w:rPr>
            <w:rFonts w:ascii="Calibri" w:hAnsi="Calibri" w:cs="Calibri"/>
            <w:rPrChange w:id="300" w:author="Reza Rajan" w:date="2020-03-13T09:35:00Z">
              <w:rPr>
                <w:rFonts w:asciiTheme="minorHAnsi" w:hAnsiTheme="minorHAnsi" w:cstheme="minorHAnsi"/>
              </w:rPr>
            </w:rPrChange>
          </w:rPr>
          <w:delText xml:space="preserve">had electronic circuits mounted </w:delText>
        </w:r>
        <w:r w:rsidR="004B1F05" w:rsidRPr="00B46C7D" w:rsidDel="00945152">
          <w:rPr>
            <w:rFonts w:ascii="Calibri" w:hAnsi="Calibri" w:cs="Calibri"/>
            <w:rPrChange w:id="301" w:author="Reza Rajan" w:date="2020-03-13T09:35:00Z">
              <w:rPr>
                <w:rFonts w:asciiTheme="minorHAnsi" w:hAnsiTheme="minorHAnsi" w:cstheme="minorHAnsi"/>
              </w:rPr>
            </w:rPrChange>
          </w:rPr>
          <w:delText>on a printed circuit board (PCB). These PCBs are often constructed on sheets of glass fiber impregnated with an epoxy resin (commonly designated “FR-4”).</w:delText>
        </w:r>
        <w:r w:rsidR="00601B02" w:rsidRPr="00B46C7D" w:rsidDel="00945152">
          <w:rPr>
            <w:rFonts w:ascii="Calibri" w:hAnsi="Calibri" w:cs="Calibri"/>
            <w:rPrChange w:id="302" w:author="Reza Rajan" w:date="2020-03-13T09:35:00Z">
              <w:rPr>
                <w:rFonts w:asciiTheme="minorHAnsi" w:hAnsiTheme="minorHAnsi" w:cstheme="minorHAnsi"/>
              </w:rPr>
            </w:rPrChange>
          </w:rPr>
          <w:delText xml:space="preserve"> In this assignment, we will use EduPack to explore the fabrication of the FR-4 boards.</w:delText>
        </w:r>
      </w:del>
      <w:r w:rsidRPr="00B46C7D">
        <w:rPr>
          <w:rFonts w:ascii="Calibri" w:hAnsi="Calibri" w:cs="Calibri"/>
          <w:rPrChange w:id="303" w:author="Reza Rajan" w:date="2020-03-13T09:35:00Z">
            <w:rPr>
              <w:rFonts w:asciiTheme="minorHAnsi" w:hAnsiTheme="minorHAnsi" w:cstheme="minorHAnsi"/>
            </w:rPr>
          </w:rPrChange>
        </w:rPr>
        <w:t xml:space="preserve"> </w:t>
      </w:r>
      <w:bookmarkStart w:id="304" w:name="_Toc34974480"/>
      <w:bookmarkStart w:id="305" w:name="_Toc34975484"/>
    </w:p>
    <w:p w14:paraId="3ECF8D2B" w14:textId="3CA66577" w:rsidR="00580D8A" w:rsidRPr="00B46C7D" w:rsidRDefault="00D03D68" w:rsidP="006629E0">
      <w:pPr>
        <w:pStyle w:val="Heading2"/>
        <w:jc w:val="both"/>
        <w:rPr>
          <w:ins w:id="306" w:author="Reza Rajan" w:date="2020-03-13T05:24:00Z"/>
          <w:rFonts w:ascii="Calibri" w:hAnsi="Calibri" w:cs="Calibri"/>
          <w:rPrChange w:id="307" w:author="Reza Rajan" w:date="2020-03-13T09:35:00Z">
            <w:rPr>
              <w:ins w:id="308" w:author="Reza Rajan" w:date="2020-03-13T05:24:00Z"/>
            </w:rPr>
          </w:rPrChange>
        </w:rPr>
        <w:pPrChange w:id="309" w:author="Reza Rajan" w:date="2020-03-13T09:42:00Z">
          <w:pPr>
            <w:pStyle w:val="Heading2"/>
          </w:pPr>
        </w:pPrChange>
      </w:pPr>
      <w:ins w:id="310" w:author="Reza Rajan" w:date="2020-03-13T05:24:00Z">
        <w:r w:rsidRPr="00B46C7D">
          <w:rPr>
            <w:rFonts w:ascii="Calibri" w:hAnsi="Calibri" w:cs="Calibri"/>
            <w:rPrChange w:id="311" w:author="Reza Rajan" w:date="2020-03-13T09:35:00Z">
              <w:rPr/>
            </w:rPrChange>
          </w:rPr>
          <w:t>Motion Model</w:t>
        </w:r>
      </w:ins>
      <w:ins w:id="312" w:author="Reza Rajan" w:date="2020-03-13T05:30:00Z">
        <w:r w:rsidR="004B6A1F" w:rsidRPr="00B46C7D">
          <w:rPr>
            <w:rFonts w:ascii="Calibri" w:hAnsi="Calibri" w:cs="Calibri"/>
            <w:rPrChange w:id="313" w:author="Reza Rajan" w:date="2020-03-13T09:35:00Z">
              <w:rPr>
                <w:rFonts w:ascii="Calibri" w:hAnsi="Calibri" w:cs="Calibri"/>
              </w:rPr>
            </w:rPrChange>
          </w:rPr>
          <w:t xml:space="preserve"> and Control Input</w:t>
        </w:r>
      </w:ins>
      <w:bookmarkEnd w:id="304"/>
      <w:bookmarkEnd w:id="305"/>
    </w:p>
    <w:p w14:paraId="20398A4A" w14:textId="4D3820E4" w:rsidR="002666F1" w:rsidRPr="00B46C7D" w:rsidRDefault="00045086" w:rsidP="006629E0">
      <w:pPr>
        <w:jc w:val="both"/>
        <w:rPr>
          <w:ins w:id="314" w:author="Reza Rajan" w:date="2020-03-13T05:24:00Z"/>
          <w:rFonts w:ascii="Calibri" w:hAnsi="Calibri" w:cs="Calibri"/>
          <w:rPrChange w:id="315" w:author="Reza Rajan" w:date="2020-03-13T09:35:00Z">
            <w:rPr>
              <w:ins w:id="316" w:author="Reza Rajan" w:date="2020-03-13T05:24:00Z"/>
            </w:rPr>
          </w:rPrChange>
        </w:rPr>
        <w:pPrChange w:id="317" w:author="Reza Rajan" w:date="2020-03-13T09:42:00Z">
          <w:pPr/>
        </w:pPrChange>
      </w:pPr>
      <w:ins w:id="318" w:author="Cameron" w:date="2020-03-13T09:25:00Z">
        <w:r w:rsidRPr="00B46C7D">
          <w:rPr>
            <w:rFonts w:ascii="Calibri" w:hAnsi="Calibri" w:cs="Calibri"/>
            <w:noProof/>
            <w:rPrChange w:id="319" w:author="Reza Rajan" w:date="2020-03-13T09:35:00Z">
              <w:rPr>
                <w:rFonts w:ascii="Calibri" w:hAnsi="Calibri" w:cs="Calibri"/>
                <w:noProof/>
              </w:rPr>
            </w:rPrChange>
          </w:rPr>
          <mc:AlternateContent>
            <mc:Choice Requires="wpi">
              <w:drawing>
                <wp:anchor distT="0" distB="0" distL="114300" distR="114300" simplePos="0" relativeHeight="251658240" behindDoc="0" locked="0" layoutInCell="1" allowOverlap="1" wp14:anchorId="2559DAE2" wp14:editId="33D2DCA5">
                  <wp:simplePos x="0" y="0"/>
                  <wp:positionH relativeFrom="column">
                    <wp:posOffset>5130800</wp:posOffset>
                  </wp:positionH>
                  <wp:positionV relativeFrom="paragraph">
                    <wp:posOffset>273050</wp:posOffset>
                  </wp:positionV>
                  <wp:extent cx="626835" cy="521640"/>
                  <wp:effectExtent l="0" t="38100" r="40005" b="31115"/>
                  <wp:wrapNone/>
                  <wp:docPr id="10" name="Ink 10"/>
                  <wp:cNvGraphicFramePr/>
                  <a:graphic xmlns:a="http://schemas.openxmlformats.org/drawingml/2006/main">
                    <a:graphicData uri="http://schemas.microsoft.com/office/word/2010/wordprocessingInk">
                      <w14:contentPart bwMode="auto" r:id="rId18">
                        <w14:nvContentPartPr>
                          <w14:cNvContentPartPr/>
                        </w14:nvContentPartPr>
                        <w14:xfrm>
                          <a:off x="0" y="0"/>
                          <a:ext cx="626835" cy="521640"/>
                        </w14:xfrm>
                      </w14:contentPart>
                    </a:graphicData>
                  </a:graphic>
                </wp:anchor>
              </w:drawing>
            </mc:Choice>
            <mc:Fallback>
              <w:pict>
                <v:shape w14:anchorId="6134E788" id="Ink 10" o:spid="_x0000_s1026" type="#_x0000_t75" style="position:absolute;margin-left:403.65pt;margin-top:21.15pt;width:50.05pt;height:41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">
                  <v:imagedata r:id="rId19" o:title=""/>
                </v:shape>
              </w:pict>
            </mc:Fallback>
          </mc:AlternateContent>
        </w:r>
      </w:ins>
      <w:ins w:id="320" w:author="Reza Rajan" w:date="2020-03-13T05:24:00Z">
        <w:r w:rsidR="002666F1" w:rsidRPr="00B46C7D">
          <w:rPr>
            <w:rFonts w:ascii="Calibri" w:hAnsi="Calibri" w:cs="Calibri"/>
            <w:rPrChange w:id="321" w:author="Reza Rajan" w:date="2020-03-13T09:35:00Z">
              <w:rPr/>
            </w:rPrChange>
          </w:rPr>
          <w:t>The robot is assumed to follow the motion model:</w:t>
        </w:r>
      </w:ins>
    </w:p>
    <w:p w14:paraId="7D52A770" w14:textId="7E97DA0B" w:rsidR="002666F1" w:rsidRPr="003E0A08" w:rsidRDefault="00A05026" w:rsidP="006629E0">
      <w:pPr>
        <w:jc w:val="both"/>
        <w:rPr>
          <w:ins w:id="322" w:author="Reza Rajan" w:date="2020-03-13T09:35:00Z"/>
          <w:rFonts w:ascii="Calibri" w:hAnsi="Calibri" w:cs="Calibri"/>
          <w:lang w:val="en-CA"/>
          <w:oMath/>
          <w:rPrChange w:id="323" w:author="Reza Rajan" w:date="2020-03-13T09:35:00Z">
            <w:rPr>
              <w:ins w:id="324" w:author="Reza Rajan" w:date="2020-03-13T09:35:00Z"/>
              <w:rFonts w:ascii="Calibri" w:hAnsi="Calibri" w:cs="Calibri"/>
              <w:lang w:val="en-CA"/>
              <w:oMath/>
            </w:rPr>
          </w:rPrChange>
        </w:rPr>
        <w:pPrChange w:id="325" w:author="Reza Rajan" w:date="2020-03-13T09:42:00Z">
          <w:pPr>
            <w:spacing w:line="360" w:lineRule="auto"/>
            <w:jc w:val="both"/>
          </w:pPr>
        </w:pPrChange>
      </w:pPr>
      <m:oMathPara>
        <m:oMath>
          <m:sSub>
            <m:sSubPr>
              <m:ctrlPr>
                <w:ins w:id="326" w:author="Reza Rajan" w:date="2020-03-13T05:24:00Z">
                  <w:rPr>
                    <w:rFonts w:ascii="Cambria Math" w:hAnsi="Cambria Math" w:cs="Calibri"/>
                    <w:i/>
                    <w:lang w:val="en-CA"/>
                    <w:rPrChange w:id="327" w:author="Reza Rajan" w:date="2020-03-13T09:35:00Z">
                      <w:rPr>
                        <w:rFonts w:ascii="Cambria Math" w:hAnsi="Cambria Math" w:cs="Calibri"/>
                        <w:i/>
                        <w:lang w:val="en-CA"/>
                      </w:rPr>
                    </w:rPrChange>
                  </w:rPr>
                </w:ins>
              </m:ctrlPr>
            </m:sSubPr>
            <m:e>
              <m:r>
                <w:ins w:id="328" w:author="Reza Rajan" w:date="2020-03-13T05:24:00Z">
                  <w:rPr>
                    <w:rFonts w:ascii="Cambria Math" w:hAnsi="Cambria Math" w:cs="Calibri"/>
                    <w:lang w:val="en-CA"/>
                    <w:rPrChange w:id="329" w:author="Reza Rajan" w:date="2020-03-13T09:35:00Z">
                      <w:rPr>
                        <w:rFonts w:ascii="Cambria Math" w:hAnsi="Cambria Math" w:cs="Calibri"/>
                        <w:lang w:val="en-CA"/>
                      </w:rPr>
                    </w:rPrChange>
                  </w:rPr>
                  <m:t>x</m:t>
                </w:ins>
              </m:r>
            </m:e>
            <m:sub>
              <m:r>
                <w:ins w:id="330" w:author="Reza Rajan" w:date="2020-03-13T05:24:00Z">
                  <w:rPr>
                    <w:rFonts w:ascii="Cambria Math" w:hAnsi="Cambria Math" w:cs="Calibri"/>
                    <w:lang w:val="en-CA"/>
                    <w:rPrChange w:id="331" w:author="Reza Rajan" w:date="2020-03-13T09:35:00Z">
                      <w:rPr>
                        <w:rFonts w:ascii="Cambria Math" w:hAnsi="Cambria Math" w:cs="Calibri"/>
                        <w:lang w:val="en-CA"/>
                      </w:rPr>
                    </w:rPrChange>
                  </w:rPr>
                  <m:t>t</m:t>
                </w:ins>
              </m:r>
            </m:sub>
          </m:sSub>
          <m:r>
            <w:ins w:id="332" w:author="Reza Rajan" w:date="2020-03-13T05:24:00Z">
              <w:rPr>
                <w:rFonts w:ascii="Cambria Math" w:hAnsi="Cambria Math" w:cs="Calibri"/>
                <w:lang w:val="en-CA"/>
                <w:rPrChange w:id="333" w:author="Reza Rajan" w:date="2020-03-13T09:35:00Z">
                  <w:rPr>
                    <w:rFonts w:ascii="Cambria Math" w:hAnsi="Cambria Math" w:cs="Calibri"/>
                    <w:lang w:val="en-CA"/>
                  </w:rPr>
                </w:rPrChange>
              </w:rPr>
              <m:t xml:space="preserve">= </m:t>
            </w:ins>
          </m:r>
          <m:d>
            <m:dPr>
              <m:begChr m:val="["/>
              <m:endChr m:val="]"/>
              <m:ctrlPr>
                <w:ins w:id="334" w:author="Reza Rajan" w:date="2020-03-13T05:24:00Z">
                  <w:rPr>
                    <w:rFonts w:ascii="Cambria Math" w:hAnsi="Cambria Math" w:cs="Calibri"/>
                    <w:i/>
                    <w:lang w:val="en-CA"/>
                    <w:rPrChange w:id="335" w:author="Reza Rajan" w:date="2020-03-13T09:35:00Z">
                      <w:rPr>
                        <w:rFonts w:ascii="Cambria Math" w:hAnsi="Cambria Math" w:cs="Calibri"/>
                        <w:i/>
                        <w:lang w:val="en-CA"/>
                      </w:rPr>
                    </w:rPrChange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ins w:id="336" w:author="Reza Rajan" w:date="2020-03-13T05:24:00Z">
                      <w:rPr>
                        <w:rFonts w:ascii="Cambria Math" w:hAnsi="Cambria Math" w:cs="Calibri"/>
                        <w:i/>
                        <w:lang w:val="en-CA"/>
                        <w:rPrChange w:id="337" w:author="Reza Rajan" w:date="2020-03-13T09:35:00Z">
                          <w:rPr>
                            <w:rFonts w:ascii="Cambria Math" w:hAnsi="Cambria Math" w:cs="Calibri"/>
                            <w:i/>
                            <w:lang w:val="en-CA"/>
                          </w:rPr>
                        </w:rPrChange>
                      </w:rPr>
                    </w:ins>
                  </m:ctrlPr>
                </m:mPr>
                <m:mr>
                  <m:e>
                    <m:sSub>
                      <m:sSubPr>
                        <m:ctrlPr>
                          <w:ins w:id="338" w:author="Reza Rajan" w:date="2020-03-13T05:24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339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340" w:author="Reza Rajan" w:date="2020-03-13T05:24:00Z">
                            <w:rPr>
                              <w:rFonts w:ascii="Cambria Math" w:hAnsi="Cambria Math" w:cs="Calibri"/>
                              <w:lang w:val="en-CA"/>
                              <w:rPrChange w:id="341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x</m:t>
                          </w:ins>
                        </m:r>
                      </m:e>
                      <m:sub>
                        <m:r>
                          <w:ins w:id="342" w:author="Reza Rajan" w:date="2020-03-13T05:24:00Z">
                            <w:rPr>
                              <w:rFonts w:ascii="Cambria Math" w:hAnsi="Cambria Math" w:cs="Calibri"/>
                              <w:lang w:val="en-CA"/>
                              <w:rPrChange w:id="343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t</m:t>
                          </w:ins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ins w:id="344" w:author="Reza Rajan" w:date="2020-03-13T05:24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345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346" w:author="Reza Rajan" w:date="2020-03-13T05:24:00Z">
                            <w:rPr>
                              <w:rFonts w:ascii="Cambria Math" w:hAnsi="Cambria Math" w:cs="Calibri"/>
                              <w:lang w:val="en-CA"/>
                              <w:rPrChange w:id="347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y</m:t>
                          </w:ins>
                        </m:r>
                      </m:e>
                      <m:sub>
                        <m:r>
                          <w:ins w:id="348" w:author="Reza Rajan" w:date="2020-03-13T05:24:00Z">
                            <w:rPr>
                              <w:rFonts w:ascii="Cambria Math" w:hAnsi="Cambria Math" w:cs="Calibri"/>
                              <w:lang w:val="en-CA"/>
                              <w:rPrChange w:id="349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t</m:t>
                          </w:ins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ins w:id="350" w:author="Reza Rajan" w:date="2020-03-13T05:24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351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352" w:author="Reza Rajan" w:date="2020-03-13T05:24:00Z">
                            <w:rPr>
                              <w:rFonts w:ascii="Cambria Math" w:hAnsi="Cambria Math" w:cs="Calibri"/>
                              <w:lang w:val="en-CA"/>
                              <w:rPrChange w:id="353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θ</m:t>
                          </w:ins>
                        </m:r>
                      </m:e>
                      <m:sub>
                        <m:r>
                          <w:ins w:id="354" w:author="Reza Rajan" w:date="2020-03-13T05:24:00Z">
                            <w:rPr>
                              <w:rFonts w:ascii="Cambria Math" w:hAnsi="Cambria Math" w:cs="Calibri"/>
                              <w:lang w:val="en-CA"/>
                              <w:rPrChange w:id="355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t</m:t>
                          </w:ins>
                        </m:r>
                      </m:sub>
                    </m:sSub>
                  </m:e>
                </m:mr>
              </m:m>
            </m:e>
          </m:d>
          <m:r>
            <w:ins w:id="356" w:author="Reza Rajan" w:date="2020-03-13T05:24:00Z">
              <w:rPr>
                <w:rFonts w:ascii="Cambria Math" w:hAnsi="Cambria Math" w:cs="Calibri"/>
                <w:lang w:val="en-CA"/>
                <w:rPrChange w:id="357" w:author="Reza Rajan" w:date="2020-03-13T09:35:00Z">
                  <w:rPr>
                    <w:rFonts w:ascii="Cambria Math" w:hAnsi="Cambria Math" w:cs="Calibri"/>
                    <w:lang w:val="en-CA"/>
                  </w:rPr>
                </w:rPrChange>
              </w:rPr>
              <m:t>=</m:t>
            </w:ins>
          </m:r>
          <m:d>
            <m:dPr>
              <m:begChr m:val="["/>
              <m:endChr m:val="]"/>
              <m:ctrlPr>
                <w:ins w:id="358" w:author="Reza Rajan" w:date="2020-03-13T05:24:00Z">
                  <w:rPr>
                    <w:rFonts w:ascii="Cambria Math" w:hAnsi="Cambria Math" w:cs="Calibri"/>
                    <w:i/>
                    <w:lang w:val="en-CA"/>
                    <w:rPrChange w:id="359" w:author="Reza Rajan" w:date="2020-03-13T09:35:00Z">
                      <w:rPr>
                        <w:rFonts w:ascii="Cambria Math" w:hAnsi="Cambria Math" w:cs="Calibri"/>
                        <w:i/>
                        <w:lang w:val="en-CA"/>
                      </w:rPr>
                    </w:rPrChange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ins w:id="360" w:author="Reza Rajan" w:date="2020-03-13T05:24:00Z">
                      <w:rPr>
                        <w:rFonts w:ascii="Cambria Math" w:hAnsi="Cambria Math" w:cs="Calibri"/>
                        <w:i/>
                        <w:lang w:val="en-CA"/>
                        <w:rPrChange w:id="361" w:author="Reza Rajan" w:date="2020-03-13T09:35:00Z">
                          <w:rPr>
                            <w:rFonts w:ascii="Cambria Math" w:hAnsi="Cambria Math" w:cs="Calibri"/>
                            <w:i/>
                            <w:lang w:val="en-CA"/>
                          </w:rPr>
                        </w:rPrChange>
                      </w:rPr>
                    </w:ins>
                  </m:ctrlPr>
                </m:mPr>
                <m:mr>
                  <m:e>
                    <m:sSub>
                      <m:sSubPr>
                        <m:ctrlPr>
                          <w:ins w:id="362" w:author="Reza Rajan" w:date="2020-03-13T05:24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363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364" w:author="Reza Rajan" w:date="2020-03-13T05:24:00Z">
                            <w:rPr>
                              <w:rFonts w:ascii="Cambria Math" w:hAnsi="Cambria Math" w:cs="Calibri"/>
                              <w:lang w:val="en-CA"/>
                              <w:rPrChange w:id="365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x</m:t>
                          </w:ins>
                        </m:r>
                      </m:e>
                      <m:sub>
                        <m:r>
                          <w:ins w:id="366" w:author="Reza Rajan" w:date="2020-03-13T05:24:00Z">
                            <w:rPr>
                              <w:rFonts w:ascii="Cambria Math" w:hAnsi="Cambria Math" w:cs="Calibri"/>
                              <w:lang w:val="en-CA"/>
                              <w:rPrChange w:id="367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1, t</m:t>
                          </w:ins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ins w:id="368" w:author="Reza Rajan" w:date="2020-03-13T05:24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369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370" w:author="Reza Rajan" w:date="2020-03-13T05:24:00Z">
                            <w:rPr>
                              <w:rFonts w:ascii="Cambria Math" w:hAnsi="Cambria Math" w:cs="Calibri"/>
                              <w:lang w:val="en-CA"/>
                              <w:rPrChange w:id="371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x</m:t>
                          </w:ins>
                        </m:r>
                      </m:e>
                      <m:sub>
                        <m:r>
                          <w:ins w:id="372" w:author="Reza Rajan" w:date="2020-03-13T05:24:00Z">
                            <w:rPr>
                              <w:rFonts w:ascii="Cambria Math" w:hAnsi="Cambria Math" w:cs="Calibri"/>
                              <w:lang w:val="en-CA"/>
                              <w:rPrChange w:id="373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2, t</m:t>
                          </w:ins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ins w:id="374" w:author="Reza Rajan" w:date="2020-03-13T05:24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375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376" w:author="Reza Rajan" w:date="2020-03-13T05:24:00Z">
                            <w:rPr>
                              <w:rFonts w:ascii="Cambria Math" w:hAnsi="Cambria Math" w:cs="Calibri"/>
                              <w:lang w:val="en-CA"/>
                              <w:rPrChange w:id="377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x</m:t>
                          </w:ins>
                        </m:r>
                      </m:e>
                      <m:sub>
                        <m:r>
                          <w:ins w:id="378" w:author="Reza Rajan" w:date="2020-03-13T05:24:00Z">
                            <w:rPr>
                              <w:rFonts w:ascii="Cambria Math" w:hAnsi="Cambria Math" w:cs="Calibri"/>
                              <w:lang w:val="en-CA"/>
                              <w:rPrChange w:id="379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3,t</m:t>
                          </w:ins>
                        </m:r>
                      </m:sub>
                    </m:sSub>
                  </m:e>
                </m:mr>
              </m:m>
            </m:e>
          </m:d>
        </m:oMath>
      </m:oMathPara>
    </w:p>
    <w:p w14:paraId="420BFBB9" w14:textId="60C4CF28" w:rsidR="003E0A08" w:rsidRPr="00B46C7D" w:rsidRDefault="003E0A08" w:rsidP="006629E0">
      <w:pPr>
        <w:jc w:val="both"/>
        <w:rPr>
          <w:ins w:id="380" w:author="Reza Rajan" w:date="2020-03-13T05:25:00Z"/>
          <w:rFonts w:ascii="Calibri" w:hAnsi="Calibri" w:cs="Calibri"/>
          <w:lang w:val="en-CA"/>
          <w:rPrChange w:id="381" w:author="Reza Rajan" w:date="2020-03-13T09:35:00Z">
            <w:rPr>
              <w:ins w:id="382" w:author="Reza Rajan" w:date="2020-03-13T05:25:00Z"/>
              <w:rFonts w:ascii="Calibri" w:hAnsi="Calibri" w:cs="Calibri"/>
              <w:lang w:val="en-CA"/>
            </w:rPr>
          </w:rPrChange>
        </w:rPr>
        <w:pPrChange w:id="383" w:author="Reza Rajan" w:date="2020-03-13T09:42:00Z">
          <w:pPr>
            <w:spacing w:line="360" w:lineRule="auto"/>
          </w:pPr>
        </w:pPrChange>
      </w:pPr>
      <m:oMathPara>
        <m:oMathParaPr>
          <m:jc m:val="center"/>
        </m:oMathParaPr>
        <m:oMath>
          <m:r>
            <w:ins w:id="384" w:author="Reza Rajan" w:date="2020-03-13T09:35:00Z">
              <w:rPr>
                <w:rFonts w:ascii="Cambria Math" w:hAnsi="Cambria Math" w:cs="Calibri"/>
                <w:lang w:val="en-CA"/>
                <w:rPrChange w:id="385" w:author="Reza Rajan" w:date="2020-03-13T09:35:00Z">
                  <w:rPr>
                    <w:rFonts w:ascii="Cambria Math" w:hAnsi="Cambria Math" w:cs="Calibri"/>
                    <w:lang w:val="en-CA"/>
                  </w:rPr>
                </w:rPrChange>
              </w:rPr>
              <m:t>=</m:t>
            </w:ins>
          </m:r>
          <m:d>
            <m:dPr>
              <m:begChr m:val="["/>
              <m:endChr m:val="]"/>
              <m:ctrlPr>
                <w:ins w:id="386" w:author="Reza Rajan" w:date="2020-03-13T09:35:00Z">
                  <w:rPr>
                    <w:rFonts w:ascii="Cambria Math" w:hAnsi="Cambria Math" w:cs="Calibri"/>
                    <w:i/>
                    <w:lang w:val="en-CA"/>
                    <w:rPrChange w:id="387" w:author="Reza Rajan" w:date="2020-03-13T09:35:00Z">
                      <w:rPr>
                        <w:rFonts w:ascii="Cambria Math" w:hAnsi="Cambria Math" w:cs="Calibri"/>
                        <w:i/>
                        <w:lang w:val="en-CA"/>
                      </w:rPr>
                    </w:rPrChange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ins w:id="388" w:author="Reza Rajan" w:date="2020-03-13T09:35:00Z">
                      <w:rPr>
                        <w:rFonts w:ascii="Cambria Math" w:hAnsi="Cambria Math" w:cs="Calibri"/>
                        <w:i/>
                        <w:lang w:val="en-CA"/>
                        <w:rPrChange w:id="389" w:author="Reza Rajan" w:date="2020-03-13T09:35:00Z">
                          <w:rPr>
                            <w:rFonts w:ascii="Cambria Math" w:hAnsi="Cambria Math" w:cs="Calibri"/>
                            <w:i/>
                            <w:lang w:val="en-CA"/>
                          </w:rPr>
                        </w:rPrChange>
                      </w:rPr>
                    </w:ins>
                  </m:ctrlPr>
                </m:mPr>
                <m:mr>
                  <m:e>
                    <m:sSub>
                      <m:sSubPr>
                        <m:ctrlPr>
                          <w:ins w:id="390" w:author="Reza Rajan" w:date="2020-03-13T09:35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391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392" w:author="Reza Rajan" w:date="2020-03-13T09:35:00Z">
                            <w:rPr>
                              <w:rFonts w:ascii="Cambria Math" w:hAnsi="Cambria Math" w:cs="Calibri"/>
                              <w:lang w:val="en-CA"/>
                              <w:rPrChange w:id="393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x</m:t>
                          </w:ins>
                        </m:r>
                      </m:e>
                      <m:sub>
                        <m:r>
                          <w:ins w:id="394" w:author="Reza Rajan" w:date="2020-03-13T09:35:00Z">
                            <w:rPr>
                              <w:rFonts w:ascii="Cambria Math" w:hAnsi="Cambria Math" w:cs="Calibri"/>
                              <w:lang w:val="en-CA"/>
                              <w:rPrChange w:id="395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1,t-1</m:t>
                          </w:ins>
                        </m:r>
                      </m:sub>
                    </m:sSub>
                    <m:r>
                      <w:ins w:id="396" w:author="Reza Rajan" w:date="2020-03-13T09:35:00Z">
                        <w:rPr>
                          <w:rFonts w:ascii="Cambria Math" w:hAnsi="Cambria Math" w:cs="Calibri"/>
                          <w:lang w:val="en-CA"/>
                          <w:rPrChange w:id="397" w:author="Reza Rajan" w:date="2020-03-13T09:35:00Z">
                            <w:rPr>
                              <w:rFonts w:ascii="Cambria Math" w:hAnsi="Cambria Math" w:cs="Calibri"/>
                              <w:lang w:val="en-CA"/>
                            </w:rPr>
                          </w:rPrChange>
                        </w:rPr>
                        <m:t>+T</m:t>
                      </w:ins>
                    </m:r>
                    <m:sSub>
                      <m:sSubPr>
                        <m:ctrlPr>
                          <w:ins w:id="398" w:author="Reza Rajan" w:date="2020-03-13T09:35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399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400" w:author="Reza Rajan" w:date="2020-03-13T09:35:00Z">
                            <w:rPr>
                              <w:rFonts w:ascii="Cambria Math" w:hAnsi="Cambria Math" w:cs="Calibri"/>
                              <w:lang w:val="en-CA"/>
                              <w:rPrChange w:id="401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u</m:t>
                          </w:ins>
                        </m:r>
                      </m:e>
                      <m:sub>
                        <m:r>
                          <w:ins w:id="402" w:author="Reza Rajan" w:date="2020-03-13T09:35:00Z">
                            <w:rPr>
                              <w:rFonts w:ascii="Cambria Math" w:hAnsi="Cambria Math" w:cs="Calibri"/>
                              <w:lang w:val="en-CA"/>
                              <w:rPrChange w:id="403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1, t</m:t>
                          </w:ins>
                        </m:r>
                      </m:sub>
                    </m:sSub>
                    <m:func>
                      <m:funcPr>
                        <m:ctrlPr>
                          <w:ins w:id="404" w:author="Reza Rajan" w:date="2020-03-13T09:35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405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funcPr>
                      <m:fName>
                        <m:r>
                          <w:ins w:id="406" w:author="Reza Rajan" w:date="2020-03-13T09:35:00Z"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lang w:val="en-CA"/>
                              <w:rPrChange w:id="407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cos</m:t>
                          </w:ins>
                        </m:r>
                      </m:fName>
                      <m:e>
                        <m:sSub>
                          <m:sSubPr>
                            <m:ctrlPr>
                              <w:ins w:id="408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  <w:rPrChange w:id="409" w:author="Reza Rajan" w:date="2020-03-13T09:35:00Z">
                                    <w:rPr>
                                      <w:rFonts w:ascii="Cambria Math" w:hAnsi="Cambria Math" w:cs="Calibri"/>
                                      <w:i/>
                                      <w:lang w:val="en-CA"/>
                                    </w:rPr>
                                  </w:rPrChange>
                                </w:rPr>
                              </w:ins>
                            </m:ctrlPr>
                          </m:sSubPr>
                          <m:e>
                            <m:r>
                              <w:ins w:id="410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  <w:rPrChange w:id="411" w:author="Reza Rajan" w:date="2020-03-13T09:35:00Z">
                                    <w:rPr>
                                      <w:rFonts w:ascii="Cambria Math" w:hAnsi="Cambria Math" w:cs="Calibri"/>
                                      <w:lang w:val="en-CA"/>
                                    </w:rPr>
                                  </w:rPrChange>
                                </w:rPr>
                                <m:t>x</m:t>
                              </w:ins>
                            </m:r>
                          </m:e>
                          <m:sub>
                            <m:r>
                              <w:ins w:id="412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  <w:rPrChange w:id="413" w:author="Reza Rajan" w:date="2020-03-13T09:35:00Z">
                                    <w:rPr>
                                      <w:rFonts w:ascii="Cambria Math" w:hAnsi="Cambria Math" w:cs="Calibri"/>
                                      <w:lang w:val="en-CA"/>
                                    </w:rPr>
                                  </w:rPrChange>
                                </w:rPr>
                                <m:t>3,t-1</m:t>
                              </w:ins>
                            </m:r>
                          </m:sub>
                        </m:sSub>
                      </m:e>
                    </m:func>
                  </m:e>
                </m:mr>
                <m:mr>
                  <m:e>
                    <m:sSub>
                      <m:sSubPr>
                        <m:ctrlPr>
                          <w:ins w:id="414" w:author="Reza Rajan" w:date="2020-03-13T09:35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415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416" w:author="Reza Rajan" w:date="2020-03-13T09:35:00Z">
                            <w:rPr>
                              <w:rFonts w:ascii="Cambria Math" w:hAnsi="Cambria Math" w:cs="Calibri"/>
                              <w:lang w:val="en-CA"/>
                              <w:rPrChange w:id="417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x</m:t>
                          </w:ins>
                        </m:r>
                      </m:e>
                      <m:sub>
                        <m:r>
                          <w:ins w:id="418" w:author="Reza Rajan" w:date="2020-03-13T09:35:00Z">
                            <w:rPr>
                              <w:rFonts w:ascii="Cambria Math" w:hAnsi="Cambria Math" w:cs="Calibri"/>
                              <w:lang w:val="en-CA"/>
                              <w:rPrChange w:id="419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2, t-1</m:t>
                          </w:ins>
                        </m:r>
                      </m:sub>
                    </m:sSub>
                    <m:r>
                      <w:ins w:id="420" w:author="Reza Rajan" w:date="2020-03-13T09:35:00Z">
                        <w:rPr>
                          <w:rFonts w:ascii="Cambria Math" w:hAnsi="Cambria Math" w:cs="Calibri"/>
                          <w:lang w:val="en-CA"/>
                          <w:rPrChange w:id="421" w:author="Reza Rajan" w:date="2020-03-13T09:35:00Z">
                            <w:rPr>
                              <w:rFonts w:ascii="Cambria Math" w:hAnsi="Cambria Math" w:cs="Calibri"/>
                              <w:lang w:val="en-CA"/>
                            </w:rPr>
                          </w:rPrChange>
                        </w:rPr>
                        <m:t>+T</m:t>
                      </w:ins>
                    </m:r>
                    <m:sSub>
                      <m:sSubPr>
                        <m:ctrlPr>
                          <w:ins w:id="422" w:author="Reza Rajan" w:date="2020-03-13T09:35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423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424" w:author="Reza Rajan" w:date="2020-03-13T09:35:00Z">
                            <w:rPr>
                              <w:rFonts w:ascii="Cambria Math" w:hAnsi="Cambria Math" w:cs="Calibri"/>
                              <w:lang w:val="en-CA"/>
                              <w:rPrChange w:id="425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u</m:t>
                          </w:ins>
                        </m:r>
                      </m:e>
                      <m:sub>
                        <m:r>
                          <w:ins w:id="426" w:author="Reza Rajan" w:date="2020-03-13T09:35:00Z">
                            <w:rPr>
                              <w:rFonts w:ascii="Cambria Math" w:hAnsi="Cambria Math" w:cs="Calibri"/>
                              <w:lang w:val="en-CA"/>
                              <w:rPrChange w:id="427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1,t</m:t>
                          </w:ins>
                        </m:r>
                      </m:sub>
                    </m:sSub>
                    <m:func>
                      <m:funcPr>
                        <m:ctrlPr>
                          <w:ins w:id="428" w:author="Reza Rajan" w:date="2020-03-13T09:35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429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funcPr>
                      <m:fName>
                        <m:r>
                          <w:ins w:id="430" w:author="Reza Rajan" w:date="2020-03-13T09:35:00Z">
                            <m:rPr>
                              <m:sty m:val="p"/>
                            </m:rPr>
                            <w:rPr>
                              <w:rFonts w:ascii="Cambria Math" w:hAnsi="Cambria Math" w:cs="Calibri"/>
                              <w:lang w:val="en-CA"/>
                              <w:rPrChange w:id="431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cos</m:t>
                          </w:ins>
                        </m:r>
                      </m:fName>
                      <m:e>
                        <m:sSub>
                          <m:sSubPr>
                            <m:ctrlPr>
                              <w:ins w:id="432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  <w:rPrChange w:id="433" w:author="Reza Rajan" w:date="2020-03-13T09:35:00Z">
                                    <w:rPr>
                                      <w:rFonts w:ascii="Cambria Math" w:hAnsi="Cambria Math" w:cs="Calibri"/>
                                      <w:i/>
                                      <w:lang w:val="en-CA"/>
                                    </w:rPr>
                                  </w:rPrChange>
                                </w:rPr>
                              </w:ins>
                            </m:ctrlPr>
                          </m:sSubPr>
                          <m:e>
                            <m:r>
                              <w:ins w:id="434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  <w:rPrChange w:id="435" w:author="Reza Rajan" w:date="2020-03-13T09:35:00Z">
                                    <w:rPr>
                                      <w:rFonts w:ascii="Cambria Math" w:hAnsi="Cambria Math" w:cs="Calibri"/>
                                      <w:lang w:val="en-CA"/>
                                    </w:rPr>
                                  </w:rPrChange>
                                </w:rPr>
                                <m:t>x</m:t>
                              </w:ins>
                            </m:r>
                          </m:e>
                          <m:sub>
                            <m:r>
                              <w:ins w:id="436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  <w:rPrChange w:id="437" w:author="Reza Rajan" w:date="2020-03-13T09:35:00Z">
                                    <w:rPr>
                                      <w:rFonts w:ascii="Cambria Math" w:hAnsi="Cambria Math" w:cs="Calibri"/>
                                      <w:lang w:val="en-CA"/>
                                    </w:rPr>
                                  </w:rPrChange>
                                </w:rPr>
                                <m:t>3, t-1</m:t>
                              </w:ins>
                            </m:r>
                          </m:sub>
                        </m:sSub>
                      </m:e>
                    </m:func>
                  </m:e>
                </m:mr>
                <m:mr>
                  <m:e>
                    <m:sSub>
                      <m:sSubPr>
                        <m:ctrlPr>
                          <w:ins w:id="438" w:author="Reza Rajan" w:date="2020-03-13T09:35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439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440" w:author="Reza Rajan" w:date="2020-03-13T09:35:00Z">
                            <w:rPr>
                              <w:rFonts w:ascii="Cambria Math" w:hAnsi="Cambria Math" w:cs="Calibri"/>
                              <w:lang w:val="en-CA"/>
                              <w:rPrChange w:id="441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x</m:t>
                          </w:ins>
                        </m:r>
                      </m:e>
                      <m:sub>
                        <m:r>
                          <w:ins w:id="442" w:author="Reza Rajan" w:date="2020-03-13T09:35:00Z">
                            <w:rPr>
                              <w:rFonts w:ascii="Cambria Math" w:hAnsi="Cambria Math" w:cs="Calibri"/>
                              <w:lang w:val="en-CA"/>
                              <w:rPrChange w:id="443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3, t-1</m:t>
                          </w:ins>
                        </m:r>
                      </m:sub>
                    </m:sSub>
                    <m:r>
                      <w:ins w:id="444" w:author="Reza Rajan" w:date="2020-03-13T09:35:00Z">
                        <w:rPr>
                          <w:rFonts w:ascii="Cambria Math" w:hAnsi="Cambria Math" w:cs="Calibri"/>
                          <w:lang w:val="en-CA"/>
                          <w:rPrChange w:id="445" w:author="Reza Rajan" w:date="2020-03-13T09:35:00Z">
                            <w:rPr>
                              <w:rFonts w:ascii="Cambria Math" w:hAnsi="Cambria Math" w:cs="Calibri"/>
                              <w:lang w:val="en-CA"/>
                            </w:rPr>
                          </w:rPrChange>
                        </w:rPr>
                        <m:t>+T</m:t>
                      </w:ins>
                    </m:r>
                    <m:sSub>
                      <m:sSubPr>
                        <m:ctrlPr>
                          <w:ins w:id="446" w:author="Reza Rajan" w:date="2020-03-13T09:35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447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448" w:author="Reza Rajan" w:date="2020-03-13T09:35:00Z">
                            <w:rPr>
                              <w:rFonts w:ascii="Cambria Math" w:hAnsi="Cambria Math" w:cs="Calibri"/>
                              <w:lang w:val="en-CA"/>
                              <w:rPrChange w:id="449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u</m:t>
                          </w:ins>
                        </m:r>
                      </m:e>
                      <m:sub>
                        <m:r>
                          <w:ins w:id="450" w:author="Reza Rajan" w:date="2020-03-13T09:35:00Z">
                            <w:rPr>
                              <w:rFonts w:ascii="Cambria Math" w:hAnsi="Cambria Math" w:cs="Calibri"/>
                              <w:lang w:val="en-CA"/>
                              <w:rPrChange w:id="451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2</m:t>
                          </w:ins>
                        </m:r>
                      </m:sub>
                    </m:sSub>
                  </m:e>
                </m:mr>
              </m:m>
            </m:e>
          </m:d>
        </m:oMath>
      </m:oMathPara>
    </w:p>
    <w:p w14:paraId="4009A343" w14:textId="77777777" w:rsidR="00B46C7D" w:rsidRDefault="00B46C7D" w:rsidP="006629E0">
      <w:pPr>
        <w:jc w:val="both"/>
        <w:rPr>
          <w:ins w:id="452" w:author="Reza Rajan" w:date="2020-03-13T09:37:00Z"/>
          <w:rFonts w:ascii="Calibri" w:hAnsi="Calibri" w:cs="Calibri"/>
          <w:lang w:val="en-CA"/>
        </w:rPr>
        <w:pPrChange w:id="453" w:author="Reza Rajan" w:date="2020-03-13T09:42:00Z">
          <w:pPr>
            <w:spacing w:line="276" w:lineRule="auto"/>
            <w:jc w:val="both"/>
          </w:pPr>
        </w:pPrChange>
      </w:pPr>
    </w:p>
    <w:p w14:paraId="76CB0944" w14:textId="061540FD" w:rsidR="00B46C7D" w:rsidRPr="00B46C7D" w:rsidRDefault="008F54F1" w:rsidP="006629E0">
      <w:pPr>
        <w:jc w:val="both"/>
        <w:rPr>
          <w:ins w:id="454" w:author="Reza Rajan" w:date="2020-03-13T05:27:00Z"/>
          <w:rFonts w:ascii="Calibri" w:eastAsiaTheme="minorEastAsia" w:hAnsi="Calibri" w:cs="Calibri"/>
          <w:lang w:val="en-CA"/>
          <w:rPrChange w:id="455" w:author="Reza Rajan" w:date="2020-03-13T09:35:00Z">
            <w:rPr>
              <w:ins w:id="456" w:author="Reza Rajan" w:date="2020-03-13T05:27:00Z"/>
              <w:rFonts w:eastAsiaTheme="minorEastAsia"/>
              <w:lang w:val="en-CA"/>
            </w:rPr>
          </w:rPrChange>
        </w:rPr>
        <w:pPrChange w:id="457" w:author="Reza Rajan" w:date="2020-03-13T09:42:00Z">
          <w:pPr>
            <w:jc w:val="both"/>
          </w:pPr>
        </w:pPrChange>
      </w:pPr>
      <w:ins w:id="458" w:author="Reza Rajan" w:date="2020-03-13T05:27:00Z">
        <w:r w:rsidRPr="00B46C7D">
          <w:rPr>
            <w:rFonts w:ascii="Calibri" w:hAnsi="Calibri" w:cs="Calibri"/>
            <w:lang w:val="en-CA"/>
            <w:rPrChange w:id="459" w:author="Reza Rajan" w:date="2020-03-13T09:35:00Z">
              <w:rPr>
                <w:lang w:val="en-CA"/>
              </w:rPr>
            </w:rPrChange>
          </w:rPr>
          <w:t xml:space="preserve">Where </w:t>
        </w:r>
        <m:oMath>
          <m:r>
            <w:rPr>
              <w:rFonts w:ascii="Cambria Math" w:hAnsi="Cambria Math" w:cs="Calibri"/>
              <w:lang w:val="en-CA"/>
              <w:rPrChange w:id="460" w:author="Reza Rajan" w:date="2020-03-13T09:35:00Z">
                <w:rPr>
                  <w:rFonts w:ascii="Cambria Math" w:hAnsi="Cambria Math" w:cs="Calibri"/>
                  <w:lang w:val="en-CA"/>
                </w:rPr>
              </w:rPrChange>
            </w:rPr>
            <m:t>T</m:t>
          </m:r>
        </m:oMath>
        <w:r w:rsidRPr="00B46C7D">
          <w:rPr>
            <w:rFonts w:ascii="Calibri" w:eastAsiaTheme="minorEastAsia" w:hAnsi="Calibri" w:cs="Calibri"/>
            <w:lang w:val="en-CA"/>
            <w:rPrChange w:id="461" w:author="Reza Rajan" w:date="2020-03-13T09:35:00Z">
              <w:rPr>
                <w:rFonts w:eastAsiaTheme="minorEastAsia"/>
                <w:lang w:val="en-CA"/>
              </w:rPr>
            </w:rPrChange>
          </w:rPr>
          <w:t xml:space="preserve"> is the timestep, and </w:t>
        </w:r>
        <m:oMath>
          <m:r>
            <w:rPr>
              <w:rFonts w:ascii="Cambria Math" w:eastAsiaTheme="minorEastAsia" w:hAnsi="Cambria Math" w:cs="Calibri"/>
              <w:lang w:val="en-CA"/>
              <w:rPrChange w:id="462" w:author="Reza Rajan" w:date="2020-03-13T09:35:00Z">
                <w:rPr>
                  <w:rFonts w:ascii="Cambria Math" w:eastAsiaTheme="minorEastAsia" w:hAnsi="Cambria Math" w:cs="Calibri"/>
                  <w:lang w:val="en-CA"/>
                </w:rPr>
              </w:rPrChange>
            </w:rPr>
            <m:t>u</m:t>
          </m:r>
        </m:oMath>
        <w:r w:rsidRPr="00B46C7D">
          <w:rPr>
            <w:rFonts w:ascii="Calibri" w:eastAsiaTheme="minorEastAsia" w:hAnsi="Calibri" w:cs="Calibri"/>
            <w:lang w:val="en-CA"/>
            <w:rPrChange w:id="463" w:author="Reza Rajan" w:date="2020-03-13T09:35:00Z">
              <w:rPr>
                <w:rFonts w:eastAsiaTheme="minorEastAsia"/>
                <w:lang w:val="en-CA"/>
              </w:rPr>
            </w:rPrChange>
          </w:rPr>
          <w:t xml:space="preserve"> is the input vector defined as</w:t>
        </w:r>
      </w:ins>
      <w:ins w:id="464" w:author="Reza Rajan" w:date="2020-03-13T09:37:00Z">
        <w:r w:rsidR="00B46C7D">
          <w:rPr>
            <w:rFonts w:ascii="Calibri" w:eastAsiaTheme="minorEastAsia" w:hAnsi="Calibri" w:cs="Calibri"/>
            <w:lang w:val="en-CA"/>
          </w:rPr>
          <w:t>:</w:t>
        </w:r>
      </w:ins>
    </w:p>
    <w:p w14:paraId="337B7B4D" w14:textId="23360BFF" w:rsidR="00B46C7D" w:rsidRDefault="00A05026" w:rsidP="006629E0">
      <w:pPr>
        <w:jc w:val="both"/>
        <w:rPr>
          <w:ins w:id="465" w:author="Reza Rajan" w:date="2020-03-13T09:37:00Z"/>
          <w:rFonts w:ascii="Calibri" w:hAnsi="Calibri" w:cs="Calibri"/>
          <w:lang w:val="en-CA"/>
        </w:rPr>
        <w:pPrChange w:id="466" w:author="Reza Rajan" w:date="2020-03-13T09:42:00Z">
          <w:pPr>
            <w:spacing w:line="276" w:lineRule="auto"/>
            <w:jc w:val="both"/>
          </w:pPr>
        </w:pPrChange>
      </w:pPr>
      <m:oMathPara>
        <m:oMath>
          <m:d>
            <m:dPr>
              <m:begChr m:val="["/>
              <m:endChr m:val="]"/>
              <m:ctrlPr>
                <w:ins w:id="467" w:author="Reza Rajan" w:date="2020-03-13T05:26:00Z">
                  <w:rPr>
                    <w:rFonts w:ascii="Cambria Math" w:hAnsi="Cambria Math" w:cs="Calibri"/>
                    <w:i/>
                    <w:lang w:val="en-CA"/>
                    <w:rPrChange w:id="468" w:author="Reza Rajan" w:date="2020-03-13T09:35:00Z">
                      <w:rPr>
                        <w:rFonts w:ascii="Cambria Math" w:hAnsi="Cambria Math" w:cs="Calibri"/>
                        <w:i/>
                        <w:lang w:val="en-CA"/>
                      </w:rPr>
                    </w:rPrChange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ins w:id="469" w:author="Reza Rajan" w:date="2020-03-13T05:26:00Z">
                      <w:rPr>
                        <w:rFonts w:ascii="Cambria Math" w:hAnsi="Cambria Math" w:cs="Calibri"/>
                        <w:i/>
                        <w:lang w:val="en-CA"/>
                        <w:rPrChange w:id="470" w:author="Reza Rajan" w:date="2020-03-13T09:35:00Z">
                          <w:rPr>
                            <w:rFonts w:ascii="Cambria Math" w:hAnsi="Cambria Math" w:cs="Calibri"/>
                            <w:i/>
                            <w:lang w:val="en-CA"/>
                          </w:rPr>
                        </w:rPrChange>
                      </w:rPr>
                    </w:ins>
                  </m:ctrlPr>
                </m:mPr>
                <m:mr>
                  <m:e>
                    <m:sSub>
                      <m:sSubPr>
                        <m:ctrlPr>
                          <w:ins w:id="471" w:author="Reza Rajan" w:date="2020-03-13T05:26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472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473" w:author="Reza Rajan" w:date="2020-03-13T05:26:00Z">
                            <w:rPr>
                              <w:rFonts w:ascii="Cambria Math" w:hAnsi="Cambria Math" w:cs="Calibri"/>
                              <w:lang w:val="en-CA"/>
                              <w:rPrChange w:id="474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u</m:t>
                          </w:ins>
                        </m:r>
                      </m:e>
                      <m:sub>
                        <m:r>
                          <w:ins w:id="475" w:author="Reza Rajan" w:date="2020-03-13T05:26:00Z">
                            <w:rPr>
                              <w:rFonts w:ascii="Cambria Math" w:hAnsi="Cambria Math" w:cs="Calibri"/>
                              <w:lang w:val="en-CA"/>
                              <w:rPrChange w:id="476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1, t</m:t>
                          </w:ins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ins w:id="477" w:author="Reza Rajan" w:date="2020-03-13T05:26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478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479" w:author="Reza Rajan" w:date="2020-03-13T05:26:00Z">
                            <w:rPr>
                              <w:rFonts w:ascii="Cambria Math" w:hAnsi="Cambria Math" w:cs="Calibri"/>
                              <w:lang w:val="en-CA"/>
                              <w:rPrChange w:id="480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u</m:t>
                          </w:ins>
                        </m:r>
                      </m:e>
                      <m:sub>
                        <m:r>
                          <w:ins w:id="481" w:author="Reza Rajan" w:date="2020-03-13T05:26:00Z">
                            <w:rPr>
                              <w:rFonts w:ascii="Cambria Math" w:hAnsi="Cambria Math" w:cs="Calibri"/>
                              <w:lang w:val="en-CA"/>
                              <w:rPrChange w:id="482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2, t</m:t>
                          </w:ins>
                        </m:r>
                      </m:sub>
                    </m:sSub>
                  </m:e>
                </m:mr>
              </m:m>
            </m:e>
          </m:d>
          <m:r>
            <w:ins w:id="483" w:author="Reza Rajan" w:date="2020-03-13T05:26:00Z">
              <w:rPr>
                <w:rFonts w:ascii="Cambria Math" w:hAnsi="Cambria Math" w:cs="Calibri"/>
                <w:lang w:val="en-CA"/>
                <w:rPrChange w:id="484" w:author="Reza Rajan" w:date="2020-03-13T09:35:00Z">
                  <w:rPr>
                    <w:rFonts w:ascii="Cambria Math" w:hAnsi="Cambria Math" w:cs="Calibri"/>
                    <w:lang w:val="en-CA"/>
                  </w:rPr>
                </w:rPrChange>
              </w:rPr>
              <m:t>=</m:t>
            </w:ins>
          </m:r>
          <m:d>
            <m:dPr>
              <m:begChr m:val="["/>
              <m:endChr m:val="]"/>
              <m:ctrlPr>
                <w:ins w:id="485" w:author="Reza Rajan" w:date="2020-03-13T05:26:00Z">
                  <w:rPr>
                    <w:rFonts w:ascii="Cambria Math" w:hAnsi="Cambria Math" w:cs="Calibri"/>
                    <w:i/>
                    <w:lang w:val="en-CA"/>
                    <w:rPrChange w:id="486" w:author="Reza Rajan" w:date="2020-03-13T09:35:00Z">
                      <w:rPr>
                        <w:rFonts w:ascii="Cambria Math" w:hAnsi="Cambria Math" w:cs="Calibri"/>
                        <w:i/>
                        <w:lang w:val="en-CA"/>
                      </w:rPr>
                    </w:rPrChange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ins w:id="487" w:author="Reza Rajan" w:date="2020-03-13T05:26:00Z">
                      <w:rPr>
                        <w:rFonts w:ascii="Cambria Math" w:hAnsi="Cambria Math" w:cs="Calibri"/>
                        <w:i/>
                        <w:lang w:val="en-CA"/>
                        <w:rPrChange w:id="488" w:author="Reza Rajan" w:date="2020-03-13T09:35:00Z">
                          <w:rPr>
                            <w:rFonts w:ascii="Cambria Math" w:hAnsi="Cambria Math" w:cs="Calibri"/>
                            <w:i/>
                            <w:lang w:val="en-CA"/>
                          </w:rPr>
                        </w:rPrChange>
                      </w:rPr>
                    </w:ins>
                  </m:ctrlPr>
                </m:mPr>
                <m:mr>
                  <m:e>
                    <m:r>
                      <w:ins w:id="489" w:author="Reza Rajan" w:date="2020-03-13T05:26:00Z">
                        <w:rPr>
                          <w:rFonts w:ascii="Cambria Math" w:hAnsi="Cambria Math" w:cs="Calibri"/>
                          <w:lang w:val="en-CA"/>
                          <w:rPrChange w:id="490" w:author="Reza Rajan" w:date="2020-03-13T09:35:00Z">
                            <w:rPr>
                              <w:rFonts w:ascii="Cambria Math" w:hAnsi="Cambria Math" w:cs="Calibri"/>
                              <w:lang w:val="en-CA"/>
                            </w:rPr>
                          </w:rPrChange>
                        </w:rPr>
                        <m:t>v</m:t>
                      </w:ins>
                    </m:r>
                  </m:e>
                </m:mr>
                <m:mr>
                  <m:e>
                    <m:r>
                      <w:ins w:id="491" w:author="Reza Rajan" w:date="2020-03-13T05:26:00Z">
                        <w:rPr>
                          <w:rFonts w:ascii="Cambria Math" w:hAnsi="Cambria Math" w:cs="Calibri"/>
                          <w:lang w:val="en-CA"/>
                          <w:rPrChange w:id="492" w:author="Reza Rajan" w:date="2020-03-13T09:35:00Z">
                            <w:rPr>
                              <w:rFonts w:ascii="Cambria Math" w:hAnsi="Cambria Math" w:cs="Calibri"/>
                              <w:lang w:val="en-CA"/>
                            </w:rPr>
                          </w:rPrChange>
                        </w:rPr>
                        <m:t>ω</m:t>
                      </w:ins>
                    </m:r>
                  </m:e>
                </m:mr>
              </m:m>
            </m:e>
          </m:d>
        </m:oMath>
      </m:oMathPara>
    </w:p>
    <w:p w14:paraId="5578134B" w14:textId="398915FA" w:rsidR="008B2878" w:rsidRPr="00B46C7D" w:rsidRDefault="005E633B" w:rsidP="006629E0">
      <w:pPr>
        <w:jc w:val="both"/>
        <w:rPr>
          <w:ins w:id="493" w:author="Cameron" w:date="2020-03-13T09:30:00Z"/>
          <w:rFonts w:ascii="Calibri" w:eastAsiaTheme="minorEastAsia" w:hAnsi="Calibri" w:cs="Calibri"/>
          <w:lang w:val="en-CA"/>
          <w:rPrChange w:id="494" w:author="Reza Rajan" w:date="2020-03-13T09:35:00Z">
            <w:rPr>
              <w:ins w:id="495" w:author="Cameron" w:date="2020-03-13T09:30:00Z"/>
              <w:rFonts w:ascii="Calibri" w:eastAsiaTheme="minorEastAsia" w:hAnsi="Calibri" w:cs="Calibri"/>
              <w:lang w:val="en-CA"/>
            </w:rPr>
          </w:rPrChange>
        </w:rPr>
        <w:pPrChange w:id="496" w:author="Reza Rajan" w:date="2020-03-13T09:42:00Z">
          <w:pPr>
            <w:spacing w:line="360" w:lineRule="auto"/>
            <w:jc w:val="both"/>
          </w:pPr>
        </w:pPrChange>
      </w:pPr>
      <w:ins w:id="497" w:author="Reza Rajan" w:date="2020-03-13T05:26:00Z">
        <w:r w:rsidRPr="00B46C7D">
          <w:rPr>
            <w:rFonts w:ascii="Calibri" w:hAnsi="Calibri" w:cs="Calibri"/>
            <w:lang w:val="en-CA"/>
            <w:rPrChange w:id="498" w:author="Reza Rajan" w:date="2020-03-13T09:35:00Z">
              <w:rPr>
                <w:lang w:val="en-CA"/>
              </w:rPr>
            </w:rPrChange>
          </w:rPr>
          <w:t xml:space="preserve">With </w:t>
        </w:r>
        <m:oMath>
          <m:r>
            <w:rPr>
              <w:rFonts w:ascii="Cambria Math" w:hAnsi="Cambria Math" w:cs="Calibri"/>
              <w:lang w:val="en-CA"/>
              <w:rPrChange w:id="499" w:author="Reza Rajan" w:date="2020-03-13T09:35:00Z">
                <w:rPr>
                  <w:rFonts w:ascii="Cambria Math" w:hAnsi="Cambria Math" w:cs="Calibri"/>
                  <w:lang w:val="en-CA"/>
                </w:rPr>
              </w:rPrChange>
            </w:rPr>
            <m:t>v</m:t>
          </m:r>
        </m:oMath>
        <w:r w:rsidRPr="00B46C7D">
          <w:rPr>
            <w:rFonts w:ascii="Calibri" w:eastAsiaTheme="minorEastAsia" w:hAnsi="Calibri" w:cs="Calibri"/>
            <w:lang w:val="en-CA"/>
            <w:rPrChange w:id="500" w:author="Reza Rajan" w:date="2020-03-13T09:35:00Z">
              <w:rPr>
                <w:rFonts w:eastAsiaTheme="minorEastAsia"/>
                <w:lang w:val="en-CA"/>
              </w:rPr>
            </w:rPrChange>
          </w:rPr>
          <w:t xml:space="preserve"> being the forward speed of the robot and </w:t>
        </w:r>
        <m:oMath>
          <m:r>
            <w:rPr>
              <w:rFonts w:ascii="Cambria Math" w:eastAsiaTheme="minorEastAsia" w:hAnsi="Cambria Math" w:cs="Calibri"/>
              <w:lang w:val="en-CA"/>
              <w:rPrChange w:id="501" w:author="Reza Rajan" w:date="2020-03-13T09:35:00Z">
                <w:rPr>
                  <w:rFonts w:ascii="Cambria Math" w:eastAsiaTheme="minorEastAsia" w:hAnsi="Cambria Math" w:cs="Calibri"/>
                  <w:lang w:val="en-CA"/>
                </w:rPr>
              </w:rPrChange>
            </w:rPr>
            <m:t>ω</m:t>
          </m:r>
        </m:oMath>
        <w:r w:rsidRPr="00B46C7D">
          <w:rPr>
            <w:rFonts w:ascii="Calibri" w:eastAsiaTheme="minorEastAsia" w:hAnsi="Calibri" w:cs="Calibri"/>
            <w:lang w:val="en-CA"/>
            <w:rPrChange w:id="502" w:author="Reza Rajan" w:date="2020-03-13T09:35:00Z">
              <w:rPr>
                <w:rFonts w:eastAsiaTheme="minorEastAsia"/>
                <w:lang w:val="en-CA"/>
              </w:rPr>
            </w:rPrChange>
          </w:rPr>
          <w:t xml:space="preserve"> being the rotational speed.</w:t>
        </w:r>
      </w:ins>
    </w:p>
    <w:p w14:paraId="350FE64D" w14:textId="6404C406" w:rsidR="00834B56" w:rsidRPr="00B46C7D" w:rsidRDefault="00834B56" w:rsidP="006629E0">
      <w:pPr>
        <w:jc w:val="both"/>
        <w:rPr>
          <w:ins w:id="503" w:author="Cameron" w:date="2020-03-13T09:31:00Z"/>
          <w:rFonts w:ascii="Calibri" w:eastAsiaTheme="minorEastAsia" w:hAnsi="Calibri" w:cs="Calibri"/>
          <w:lang w:val="en-CA"/>
          <w:rPrChange w:id="504" w:author="Reza Rajan" w:date="2020-03-13T09:35:00Z">
            <w:rPr>
              <w:ins w:id="505" w:author="Cameron" w:date="2020-03-13T09:31:00Z"/>
              <w:rFonts w:ascii="Calibri" w:eastAsiaTheme="minorEastAsia" w:hAnsi="Calibri" w:cs="Calibri"/>
              <w:lang w:val="en-CA"/>
            </w:rPr>
          </w:rPrChange>
        </w:rPr>
        <w:pPrChange w:id="506" w:author="Reza Rajan" w:date="2020-03-13T09:42:00Z">
          <w:pPr>
            <w:spacing w:line="360" w:lineRule="auto"/>
            <w:jc w:val="both"/>
          </w:pPr>
        </w:pPrChange>
      </w:pPr>
      <w:ins w:id="507" w:author="Cameron" w:date="2020-03-13T09:30:00Z">
        <w:r w:rsidRPr="00B46C7D">
          <w:rPr>
            <w:rFonts w:ascii="Calibri" w:eastAsiaTheme="minorEastAsia" w:hAnsi="Calibri" w:cs="Calibri"/>
            <w:lang w:val="en-CA"/>
            <w:rPrChange w:id="508" w:author="Reza Rajan" w:date="2020-03-13T09:35:00Z">
              <w:rPr>
                <w:rFonts w:ascii="Calibri" w:eastAsiaTheme="minorEastAsia" w:hAnsi="Calibri" w:cs="Calibri"/>
                <w:lang w:val="en-CA"/>
              </w:rPr>
            </w:rPrChange>
          </w:rPr>
          <w:t>The EKF requires that this motion model is linearized.  This is done by taking the Jacobian</w:t>
        </w:r>
        <w:r w:rsidR="001A5845" w:rsidRPr="00B46C7D">
          <w:rPr>
            <w:rFonts w:ascii="Calibri" w:eastAsiaTheme="minorEastAsia" w:hAnsi="Calibri" w:cs="Calibri"/>
            <w:lang w:val="en-CA"/>
            <w:rPrChange w:id="509" w:author="Reza Rajan" w:date="2020-03-13T09:35:00Z">
              <w:rPr>
                <w:rFonts w:ascii="Calibri" w:eastAsiaTheme="minorEastAsia" w:hAnsi="Calibri" w:cs="Calibri"/>
                <w:lang w:val="en-CA"/>
              </w:rPr>
            </w:rPrChange>
          </w:rPr>
          <w:t>, which re</w:t>
        </w:r>
      </w:ins>
      <w:ins w:id="510" w:author="Cameron" w:date="2020-03-13T09:31:00Z">
        <w:r w:rsidR="001A5845" w:rsidRPr="00B46C7D">
          <w:rPr>
            <w:rFonts w:ascii="Calibri" w:eastAsiaTheme="minorEastAsia" w:hAnsi="Calibri" w:cs="Calibri"/>
            <w:lang w:val="en-CA"/>
            <w:rPrChange w:id="511" w:author="Reza Rajan" w:date="2020-03-13T09:35:00Z">
              <w:rPr>
                <w:rFonts w:ascii="Calibri" w:eastAsiaTheme="minorEastAsia" w:hAnsi="Calibri" w:cs="Calibri"/>
                <w:lang w:val="en-CA"/>
              </w:rPr>
            </w:rPrChange>
          </w:rPr>
          <w:t xml:space="preserve">sults in </w:t>
        </w:r>
      </w:ins>
    </w:p>
    <w:p w14:paraId="4705FB8D" w14:textId="3BCBE886" w:rsidR="001A5845" w:rsidRPr="00B46C7D" w:rsidRDefault="00336DEF" w:rsidP="006629E0">
      <w:pPr>
        <w:jc w:val="both"/>
        <w:rPr>
          <w:ins w:id="512" w:author="Reza Rajan" w:date="2020-03-13T05:30:00Z"/>
          <w:rFonts w:ascii="Calibri" w:eastAsiaTheme="minorEastAsia" w:hAnsi="Calibri" w:cs="Calibri"/>
          <w:lang w:val="en-CA"/>
          <w:rPrChange w:id="513" w:author="Reza Rajan" w:date="2020-03-13T09:35:00Z">
            <w:rPr>
              <w:ins w:id="514" w:author="Reza Rajan" w:date="2020-03-13T05:30:00Z"/>
              <w:rFonts w:ascii="Calibri" w:eastAsiaTheme="minorEastAsia" w:hAnsi="Calibri" w:cs="Calibri"/>
              <w:lang w:val="en-CA"/>
            </w:rPr>
          </w:rPrChange>
        </w:rPr>
        <w:pPrChange w:id="515" w:author="Reza Rajan" w:date="2020-03-13T09:42:00Z">
          <w:pPr>
            <w:spacing w:line="360" w:lineRule="auto"/>
            <w:jc w:val="both"/>
          </w:pPr>
        </w:pPrChange>
      </w:pPr>
      <m:oMathPara>
        <m:oMath>
          <m:r>
            <w:ins w:id="516" w:author="Cameron" w:date="2020-03-13T09:31:00Z">
              <w:rPr>
                <w:rFonts w:ascii="Cambria Math" w:eastAsiaTheme="minorEastAsia" w:hAnsi="Cambria Math" w:cs="Calibri"/>
                <w:lang w:val="en-CA"/>
              </w:rPr>
              <m:t>G=</m:t>
            </w:ins>
          </m:r>
          <m:sSub>
            <m:sSubPr>
              <m:ctrlPr>
                <w:ins w:id="517" w:author="Cameron" w:date="2020-03-13T09:37:00Z">
                  <w:rPr>
                    <w:rFonts w:ascii="Cambria Math" w:eastAsiaTheme="minorEastAsia" w:hAnsi="Cambria Math" w:cs="Calibri"/>
                    <w:i/>
                    <w:lang w:val="en-CA"/>
                  </w:rPr>
                </w:ins>
              </m:ctrlPr>
            </m:sSubPr>
            <m:e>
              <m:d>
                <m:dPr>
                  <m:begChr m:val=""/>
                  <m:endChr m:val="|"/>
                  <m:ctrlPr>
                    <w:ins w:id="518" w:author="Cameron" w:date="2020-03-13T09:31:00Z">
                      <w:rPr>
                        <w:rFonts w:ascii="Cambria Math" w:eastAsiaTheme="minorEastAsia" w:hAnsi="Cambria Math" w:cs="Calibri"/>
                        <w:i/>
                        <w:lang w:val="en-CA"/>
                      </w:rPr>
                    </w:ins>
                  </m:ctrlPr>
                </m:dPr>
                <m:e>
                  <m:d>
                    <m:dPr>
                      <m:begChr m:val="["/>
                      <m:endChr m:val="]"/>
                      <m:ctrlPr>
                        <w:ins w:id="519" w:author="Cameron" w:date="2020-03-13T09:31:00Z">
                          <w:rPr>
                            <w:rFonts w:ascii="Cambria Math" w:eastAsiaTheme="minorEastAsia" w:hAnsi="Cambria Math" w:cs="Calibri"/>
                            <w:i/>
                            <w:lang w:val="en-CA"/>
                          </w:rPr>
                        </w:ins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3"/>
                                <m:mcJc m:val="center"/>
                              </m:mcPr>
                            </m:mc>
                          </m:mcs>
                          <m:ctrlPr>
                            <w:ins w:id="520" w:author="Cameron" w:date="2020-03-13T09:31:00Z">
                              <w:rPr>
                                <w:rFonts w:ascii="Cambria Math" w:eastAsiaTheme="minorEastAsia" w:hAnsi="Cambria Math" w:cs="Calibri"/>
                                <w:i/>
                                <w:lang w:val="en-CA"/>
                              </w:rPr>
                            </w:ins>
                          </m:ctrlPr>
                        </m:mPr>
                        <m:mr>
                          <m:e>
                            <m:r>
                              <w:ins w:id="521" w:author="Cameron" w:date="2020-03-13T09:31:00Z">
                                <w:rPr>
                                  <w:rFonts w:ascii="Cambria Math" w:eastAsiaTheme="minorEastAsia" w:hAnsi="Cambria Math" w:cs="Calibri"/>
                                  <w:lang w:val="en-CA"/>
                                </w:rPr>
                                <m:t>1</m:t>
                              </w:ins>
                            </m:r>
                          </m:e>
                          <m:e>
                            <m:r>
                              <w:ins w:id="522" w:author="Cameron" w:date="2020-03-13T09:31:00Z">
                                <w:rPr>
                                  <w:rFonts w:ascii="Cambria Math" w:eastAsiaTheme="minorEastAsia" w:hAnsi="Cambria Math" w:cs="Calibri"/>
                                  <w:lang w:val="en-CA"/>
                                </w:rPr>
                                <m:t>0</m:t>
                              </w:ins>
                            </m:r>
                          </m:e>
                          <m:e>
                            <m:r>
                              <w:ins w:id="523" w:author="Cameron" w:date="2020-03-13T09:31:00Z">
                                <w:rPr>
                                  <w:rFonts w:ascii="Cambria Math" w:eastAsiaTheme="minorEastAsia" w:hAnsi="Cambria Math" w:cs="Calibri"/>
                                  <w:lang w:val="en-CA"/>
                                </w:rPr>
                                <m:t>-T</m:t>
                              </w:ins>
                            </m:r>
                            <m:sSub>
                              <m:sSubPr>
                                <m:ctrlPr>
                                  <w:ins w:id="524" w:author="Cameron" w:date="2020-03-13T09:33:00Z">
                                    <w:rPr>
                                      <w:rFonts w:ascii="Cambria Math" w:eastAsiaTheme="minorEastAsia" w:hAnsi="Cambria Math" w:cs="Calibri"/>
                                      <w:i/>
                                      <w:lang w:val="en-CA"/>
                                    </w:rPr>
                                  </w:ins>
                                </m:ctrlPr>
                              </m:sSubPr>
                              <m:e>
                                <m:r>
                                  <w:ins w:id="525" w:author="Cameron" w:date="2020-03-13T09:33:00Z">
                                    <w:rPr>
                                      <w:rFonts w:ascii="Cambria Math" w:eastAsiaTheme="minorEastAsia" w:hAnsi="Cambria Math" w:cs="Calibri"/>
                                      <w:lang w:val="en-CA"/>
                                    </w:rPr>
                                    <m:t>u</m:t>
                                  </w:ins>
                                </m:r>
                              </m:e>
                              <m:sub>
                                <m:r>
                                  <w:ins w:id="526" w:author="Cameron" w:date="2020-03-13T09:33:00Z">
                                    <w:rPr>
                                      <w:rFonts w:ascii="Cambria Math" w:eastAsiaTheme="minorEastAsia" w:hAnsi="Cambria Math" w:cs="Calibri"/>
                                      <w:lang w:val="en-CA"/>
                                    </w:rPr>
                                    <m:t>1</m:t>
                                  </w:ins>
                                </m:r>
                                <m:r>
                                  <w:ins w:id="527" w:author="Cameron" w:date="2020-03-13T09:35:00Z">
                                    <w:rPr>
                                      <w:rFonts w:ascii="Cambria Math" w:eastAsiaTheme="minorEastAsia" w:hAnsi="Cambria Math" w:cs="Calibri"/>
                                      <w:lang w:val="en-CA"/>
                                    </w:rPr>
                                    <m:t>,t</m:t>
                                  </w:ins>
                                </m:r>
                              </m:sub>
                            </m:sSub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 w:cs="Calibri"/>
                                    <w:i/>
                                    <w:lang w:val="en-CA"/>
                                    <w:rPrChange w:id="528" w:author="Cameron" w:date="2020-03-13T09:35:00Z">
                                      <w:rPr>
                                        <w:rFonts w:ascii="Cambria Math" w:eastAsiaTheme="minorEastAsia" w:hAnsi="Cambria Math" w:cs="Calibri"/>
                                        <w:lang w:val="en-CA"/>
                                      </w:rPr>
                                    </w:rPrChange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Calibri"/>
                                    <w:lang w:val="en-CA"/>
                                  </w:rPr>
                                  <m:t>sin</m:t>
                                </m:r>
                              </m:fName>
                              <m:e>
                                <m:sSub>
                                  <m:sSubPr>
                                    <m:ctrlPr>
                                      <w:ins w:id="529" w:author="Cameron" w:date="2020-03-13T09:35:00Z">
                                        <w:rPr>
                                          <w:rFonts w:ascii="Cambria Math" w:eastAsiaTheme="minorEastAsia" w:hAnsi="Cambria Math" w:cs="Calibri"/>
                                          <w:i/>
                                          <w:lang w:val="en-CA"/>
                                        </w:rPr>
                                      </w:ins>
                                    </m:ctrlPr>
                                  </m:sSubPr>
                                  <m:e>
                                    <m:r>
                                      <w:ins w:id="530" w:author="Cameron" w:date="2020-03-13T09:35:00Z">
                                        <w:rPr>
                                          <w:rFonts w:ascii="Cambria Math" w:eastAsiaTheme="minorEastAsia" w:hAnsi="Cambria Math" w:cs="Calibri"/>
                                          <w:lang w:val="en-CA"/>
                                        </w:rPr>
                                        <m:t>x</m:t>
                                      </w:ins>
                                    </m:r>
                                  </m:e>
                                  <m:sub>
                                    <m:r>
                                      <w:ins w:id="531" w:author="Cameron" w:date="2020-03-13T09:35:00Z">
                                        <w:rPr>
                                          <w:rFonts w:ascii="Cambria Math" w:eastAsiaTheme="minorEastAsia" w:hAnsi="Cambria Math" w:cs="Calibri"/>
                                          <w:lang w:val="en-CA"/>
                                        </w:rPr>
                                        <m:t>3,t-1</m:t>
                                      </w:ins>
                                    </m:r>
                                  </m:sub>
                                </m:sSub>
                              </m:e>
                            </m:func>
                          </m:e>
                        </m:mr>
                        <m:mr>
                          <m:e>
                            <m:r>
                              <w:ins w:id="532" w:author="Cameron" w:date="2020-03-13T09:36:00Z">
                                <w:rPr>
                                  <w:rFonts w:ascii="Cambria Math" w:eastAsiaTheme="minorEastAsia" w:hAnsi="Cambria Math" w:cs="Calibri"/>
                                  <w:lang w:val="en-CA"/>
                                </w:rPr>
                                <m:t>0</m:t>
                              </w:ins>
                            </m:r>
                          </m:e>
                          <m:e>
                            <m:r>
                              <w:ins w:id="533" w:author="Cameron" w:date="2020-03-13T09:36:00Z">
                                <w:rPr>
                                  <w:rFonts w:ascii="Cambria Math" w:eastAsiaTheme="minorEastAsia" w:hAnsi="Cambria Math" w:cs="Calibri"/>
                                  <w:lang w:val="en-CA"/>
                                </w:rPr>
                                <m:t>1</m:t>
                              </w:ins>
                            </m:r>
                          </m:e>
                          <m:e>
                            <m:r>
                              <w:ins w:id="534" w:author="Cameron" w:date="2020-03-13T09:36:00Z">
                                <w:rPr>
                                  <w:rFonts w:ascii="Cambria Math" w:eastAsiaTheme="minorEastAsia" w:hAnsi="Cambria Math" w:cs="Calibri"/>
                                  <w:lang w:val="en-CA"/>
                                </w:rPr>
                                <m:t>T</m:t>
                              </w:ins>
                            </m:r>
                            <m:sSub>
                              <m:sSubPr>
                                <m:ctrlPr>
                                  <w:ins w:id="535" w:author="Cameron" w:date="2020-03-13T09:36:00Z">
                                    <w:rPr>
                                      <w:rFonts w:ascii="Cambria Math" w:eastAsiaTheme="minorEastAsia" w:hAnsi="Cambria Math" w:cs="Calibri"/>
                                      <w:i/>
                                      <w:lang w:val="en-CA"/>
                                    </w:rPr>
                                  </w:ins>
                                </m:ctrlPr>
                              </m:sSubPr>
                              <m:e>
                                <m:r>
                                  <w:ins w:id="536" w:author="Cameron" w:date="2020-03-13T09:36:00Z">
                                    <w:rPr>
                                      <w:rFonts w:ascii="Cambria Math" w:eastAsiaTheme="minorEastAsia" w:hAnsi="Cambria Math" w:cs="Calibri"/>
                                      <w:lang w:val="en-CA"/>
                                    </w:rPr>
                                    <m:t>u</m:t>
                                  </w:ins>
                                </m:r>
                              </m:e>
                              <m:sub>
                                <m:r>
                                  <w:ins w:id="537" w:author="Cameron" w:date="2020-03-13T09:36:00Z">
                                    <w:rPr>
                                      <w:rFonts w:ascii="Cambria Math" w:eastAsiaTheme="minorEastAsia" w:hAnsi="Cambria Math" w:cs="Calibri"/>
                                      <w:lang w:val="en-CA"/>
                                    </w:rPr>
                                    <m:t>1,t</m:t>
                                  </w:ins>
                                </m:r>
                              </m:sub>
                            </m:sSub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 w:cs="Calibri"/>
                                    <w:i/>
                                    <w:lang w:val="en-CA"/>
                                    <w:rPrChange w:id="538" w:author="Cameron" w:date="2020-03-13T09:37:00Z">
                                      <w:rPr>
                                        <w:rFonts w:ascii="Cambria Math" w:eastAsiaTheme="minorEastAsia" w:hAnsi="Cambria Math" w:cs="Calibri"/>
                                        <w:lang w:val="en-CA"/>
                                      </w:rPr>
                                    </w:rPrChange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="Calibri"/>
                                    <w:lang w:val="en-CA"/>
                                  </w:rPr>
                                  <m:t>cos</m:t>
                                </m:r>
                              </m:fName>
                              <m:e>
                                <m:sSub>
                                  <m:sSubPr>
                                    <m:ctrlPr>
                                      <w:ins w:id="539" w:author="Cameron" w:date="2020-03-13T09:37:00Z">
                                        <w:rPr>
                                          <w:rFonts w:ascii="Cambria Math" w:eastAsiaTheme="minorEastAsia" w:hAnsi="Cambria Math" w:cs="Calibri"/>
                                          <w:i/>
                                          <w:lang w:val="en-CA"/>
                                        </w:rPr>
                                      </w:ins>
                                    </m:ctrlPr>
                                  </m:sSubPr>
                                  <m:e>
                                    <m:r>
                                      <w:ins w:id="540" w:author="Cameron" w:date="2020-03-13T09:37:00Z">
                                        <w:rPr>
                                          <w:rFonts w:ascii="Cambria Math" w:eastAsiaTheme="minorEastAsia" w:hAnsi="Cambria Math" w:cs="Calibri"/>
                                          <w:lang w:val="en-CA"/>
                                        </w:rPr>
                                        <m:t>x</m:t>
                                      </w:ins>
                                    </m:r>
                                  </m:e>
                                  <m:sub>
                                    <m:r>
                                      <w:ins w:id="541" w:author="Cameron" w:date="2020-03-13T09:37:00Z">
                                        <w:rPr>
                                          <w:rFonts w:ascii="Cambria Math" w:eastAsiaTheme="minorEastAsia" w:hAnsi="Cambria Math" w:cs="Calibri"/>
                                          <w:lang w:val="en-CA"/>
                                        </w:rPr>
                                        <m:t>3,t-1</m:t>
                                      </w:ins>
                                    </m:r>
                                  </m:sub>
                                </m:sSub>
                              </m:e>
                            </m:func>
                          </m:e>
                        </m:mr>
                        <m:mr>
                          <m:e>
                            <m:r>
                              <w:ins w:id="542" w:author="Cameron" w:date="2020-03-13T09:37:00Z">
                                <w:rPr>
                                  <w:rFonts w:ascii="Cambria Math" w:eastAsiaTheme="minorEastAsia" w:hAnsi="Cambria Math" w:cs="Calibri"/>
                                  <w:lang w:val="en-CA"/>
                                </w:rPr>
                                <m:t>0</m:t>
                              </w:ins>
                            </m:r>
                          </m:e>
                          <m:e>
                            <m:r>
                              <w:ins w:id="543" w:author="Cameron" w:date="2020-03-13T09:37:00Z">
                                <w:rPr>
                                  <w:rFonts w:ascii="Cambria Math" w:eastAsiaTheme="minorEastAsia" w:hAnsi="Cambria Math" w:cs="Calibri"/>
                                  <w:lang w:val="en-CA"/>
                                </w:rPr>
                                <m:t>0</m:t>
                              </w:ins>
                            </m:r>
                          </m:e>
                          <m:e>
                            <m:r>
                              <w:ins w:id="544" w:author="Cameron" w:date="2020-03-13T09:37:00Z">
                                <w:rPr>
                                  <w:rFonts w:ascii="Cambria Math" w:eastAsiaTheme="minorEastAsia" w:hAnsi="Cambria Math" w:cs="Calibri"/>
                                  <w:lang w:val="en-CA"/>
                                </w:rPr>
                                <m:t>1</m:t>
                              </w:ins>
                            </m:r>
                          </m:e>
                        </m:mr>
                      </m:m>
                    </m:e>
                  </m:d>
                </m:e>
              </m:d>
            </m:e>
            <m:sub>
              <m:sSub>
                <m:sSubPr>
                  <m:ctrlPr>
                    <w:ins w:id="545" w:author="Cameron" w:date="2020-03-13T09:37:00Z">
                      <w:rPr>
                        <w:rFonts w:ascii="Cambria Math" w:eastAsiaTheme="minorEastAsia" w:hAnsi="Cambria Math" w:cs="Calibri"/>
                        <w:i/>
                        <w:lang w:val="en-CA"/>
                      </w:rPr>
                    </w:ins>
                  </m:ctrlPr>
                </m:sSubPr>
                <m:e>
                  <m:r>
                    <w:ins w:id="546" w:author="Cameron" w:date="2020-03-13T09:37:00Z">
                      <w:rPr>
                        <w:rFonts w:ascii="Cambria Math" w:eastAsiaTheme="minorEastAsia" w:hAnsi="Cambria Math" w:cs="Calibri"/>
                        <w:lang w:val="en-CA"/>
                      </w:rPr>
                      <m:t>x</m:t>
                    </w:ins>
                  </m:r>
                </m:e>
                <m:sub>
                  <m:r>
                    <w:ins w:id="547" w:author="Cameron" w:date="2020-03-13T09:37:00Z">
                      <w:rPr>
                        <w:rFonts w:ascii="Cambria Math" w:eastAsiaTheme="minorEastAsia" w:hAnsi="Cambria Math" w:cs="Calibri"/>
                        <w:lang w:val="en-CA"/>
                      </w:rPr>
                      <m:t>t-1</m:t>
                    </w:ins>
                  </m:r>
                </m:sub>
              </m:sSub>
              <m:r>
                <w:ins w:id="548" w:author="Cameron" w:date="2020-03-13T09:37:00Z">
                  <w:rPr>
                    <w:rFonts w:ascii="Cambria Math" w:eastAsiaTheme="minorEastAsia" w:hAnsi="Cambria Math" w:cs="Calibri"/>
                    <w:lang w:val="en-CA"/>
                  </w:rPr>
                  <m:t>=</m:t>
                </w:ins>
              </m:r>
              <m:sSub>
                <m:sSubPr>
                  <m:ctrlPr>
                    <w:ins w:id="549" w:author="Cameron" w:date="2020-03-13T09:37:00Z">
                      <w:rPr>
                        <w:rFonts w:ascii="Cambria Math" w:eastAsiaTheme="minorEastAsia" w:hAnsi="Cambria Math" w:cs="Calibri"/>
                        <w:i/>
                        <w:lang w:val="en-CA"/>
                      </w:rPr>
                    </w:ins>
                  </m:ctrlPr>
                </m:sSubPr>
                <m:e>
                  <m:r>
                    <w:ins w:id="550" w:author="Cameron" w:date="2020-03-13T09:37:00Z">
                      <w:rPr>
                        <w:rFonts w:ascii="Cambria Math" w:eastAsiaTheme="minorEastAsia" w:hAnsi="Cambria Math" w:cs="Calibri"/>
                        <w:lang w:val="en-CA"/>
                      </w:rPr>
                      <m:t>μ</m:t>
                    </w:ins>
                  </m:r>
                </m:e>
                <m:sub>
                  <m:r>
                    <w:ins w:id="551" w:author="Cameron" w:date="2020-03-13T09:37:00Z">
                      <w:rPr>
                        <w:rFonts w:ascii="Cambria Math" w:eastAsiaTheme="minorEastAsia" w:hAnsi="Cambria Math" w:cs="Calibri"/>
                        <w:lang w:val="en-CA"/>
                      </w:rPr>
                      <m:t>t-1</m:t>
                    </w:ins>
                  </m:r>
                </m:sub>
              </m:sSub>
            </m:sub>
          </m:sSub>
        </m:oMath>
      </m:oMathPara>
    </w:p>
    <w:p w14:paraId="0A7286EF" w14:textId="4DB851D2" w:rsidR="001D1822" w:rsidRPr="00B46C7D" w:rsidRDefault="0002080C" w:rsidP="006629E0">
      <w:pPr>
        <w:pStyle w:val="Heading2"/>
        <w:jc w:val="both"/>
        <w:rPr>
          <w:ins w:id="552" w:author="Reza Rajan" w:date="2020-03-13T06:33:00Z"/>
          <w:rFonts w:ascii="Calibri" w:hAnsi="Calibri" w:cs="Calibri"/>
          <w:lang w:val="en-CA"/>
          <w:rPrChange w:id="553" w:author="Reza Rajan" w:date="2020-03-13T09:35:00Z">
            <w:rPr>
              <w:ins w:id="554" w:author="Reza Rajan" w:date="2020-03-13T06:33:00Z"/>
              <w:lang w:val="en-CA"/>
            </w:rPr>
          </w:rPrChange>
        </w:rPr>
        <w:pPrChange w:id="555" w:author="Reza Rajan" w:date="2020-03-13T09:42:00Z">
          <w:pPr>
            <w:spacing w:line="360" w:lineRule="auto"/>
          </w:pPr>
        </w:pPrChange>
      </w:pPr>
      <w:ins w:id="556" w:author="Cameron" w:date="2020-03-13T09:27:00Z">
        <w:r w:rsidRPr="00B46C7D">
          <w:rPr>
            <w:rFonts w:ascii="Calibri" w:hAnsi="Calibri" w:cs="Calibri"/>
            <w:lang w:val="en-CA"/>
            <w:rPrChange w:id="557" w:author="Reza Rajan" w:date="2020-03-13T09:35:00Z">
              <w:rPr>
                <w:lang w:val="en-CA"/>
              </w:rPr>
            </w:rPrChange>
          </w:rPr>
          <w:t>Measurement Model</w:t>
        </w:r>
      </w:ins>
    </w:p>
    <w:p w14:paraId="5EA03E18" w14:textId="4A1FBF15" w:rsidR="002E6B3C" w:rsidRPr="00B46C7D" w:rsidRDefault="001A5FC4" w:rsidP="006629E0">
      <w:pPr>
        <w:rPr>
          <w:ins w:id="558" w:author="Cameron" w:date="2020-03-13T06:33:00Z"/>
          <w:rFonts w:ascii="Calibri" w:hAnsi="Calibri" w:cs="Calibri"/>
          <w:lang w:val="en-CA"/>
          <w:rPrChange w:id="559" w:author="Reza Rajan" w:date="2020-03-13T09:35:00Z">
            <w:rPr>
              <w:ins w:id="560" w:author="Cameron" w:date="2020-03-13T06:33:00Z"/>
              <w:lang w:val="en-CA"/>
            </w:rPr>
          </w:rPrChange>
        </w:rPr>
        <w:pPrChange w:id="561" w:author="Reza Rajan" w:date="2020-03-13T09:42:00Z">
          <w:pPr>
            <w:spacing w:line="360" w:lineRule="auto"/>
          </w:pPr>
        </w:pPrChange>
      </w:pPr>
      <w:ins w:id="562" w:author="Cameron" w:date="2020-03-13T09:27:00Z">
        <w:r w:rsidRPr="00B46C7D">
          <w:rPr>
            <w:rFonts w:ascii="Calibri" w:hAnsi="Calibri" w:cs="Calibri"/>
            <w:lang w:val="en-CA"/>
            <w:rPrChange w:id="563" w:author="Reza Rajan" w:date="2020-03-13T09:35:00Z">
              <w:rPr>
                <w:lang w:val="en-CA"/>
              </w:rPr>
            </w:rPrChange>
          </w:rPr>
          <w:t>The measurement model represent</w:t>
        </w:r>
        <w:r w:rsidR="00763460" w:rsidRPr="00B46C7D">
          <w:rPr>
            <w:rFonts w:ascii="Calibri" w:hAnsi="Calibri" w:cs="Calibri"/>
            <w:lang w:val="en-CA"/>
            <w:rPrChange w:id="564" w:author="Reza Rajan" w:date="2020-03-13T09:35:00Z">
              <w:rPr>
                <w:lang w:val="en-CA"/>
              </w:rPr>
            </w:rPrChange>
          </w:rPr>
          <w:t xml:space="preserve">s </w:t>
        </w:r>
      </w:ins>
      <w:ins w:id="565" w:author="Cameron" w:date="2020-03-13T09:28:00Z">
        <w:r w:rsidR="00D94DFB" w:rsidRPr="00B46C7D">
          <w:rPr>
            <w:rFonts w:ascii="Calibri" w:hAnsi="Calibri" w:cs="Calibri"/>
            <w:lang w:val="en-CA"/>
            <w:rPrChange w:id="566" w:author="Reza Rajan" w:date="2020-03-13T09:35:00Z">
              <w:rPr>
                <w:lang w:val="en-CA"/>
              </w:rPr>
            </w:rPrChange>
          </w:rPr>
          <w:t>how the robot’s positional data is transformed into a sensor reading.  In this lab, the sensor used was the IPS, which</w:t>
        </w:r>
        <w:r w:rsidR="00C561FD" w:rsidRPr="00B46C7D">
          <w:rPr>
            <w:rFonts w:ascii="Calibri" w:hAnsi="Calibri" w:cs="Calibri"/>
            <w:lang w:val="en-CA"/>
            <w:rPrChange w:id="567" w:author="Reza Rajan" w:date="2020-03-13T09:35:00Z">
              <w:rPr>
                <w:lang w:val="en-CA"/>
              </w:rPr>
            </w:rPrChange>
          </w:rPr>
          <w:t xml:space="preserve"> </w:t>
        </w:r>
      </w:ins>
      <w:ins w:id="568" w:author="Cameron" w:date="2020-03-13T09:29:00Z">
        <w:r w:rsidR="00C561FD" w:rsidRPr="00B46C7D">
          <w:rPr>
            <w:rFonts w:ascii="Calibri" w:hAnsi="Calibri" w:cs="Calibri"/>
            <w:lang w:val="en-CA"/>
            <w:rPrChange w:id="569" w:author="Reza Rajan" w:date="2020-03-13T09:35:00Z">
              <w:rPr>
                <w:lang w:val="en-CA"/>
              </w:rPr>
            </w:rPrChange>
          </w:rPr>
          <w:t xml:space="preserve">directly measured the </w:t>
        </w:r>
        <w:r w:rsidR="006267BC" w:rsidRPr="00B46C7D">
          <w:rPr>
            <w:rFonts w:ascii="Calibri" w:hAnsi="Calibri" w:cs="Calibri"/>
            <w:lang w:val="en-CA"/>
            <w:rPrChange w:id="570" w:author="Reza Rajan" w:date="2020-03-13T09:35:00Z">
              <w:rPr>
                <w:lang w:val="en-CA"/>
              </w:rPr>
            </w:rPrChange>
          </w:rPr>
          <w:t xml:space="preserve">position.  The </w:t>
        </w:r>
        <w:r w:rsidR="002E6B3C" w:rsidRPr="00B46C7D">
          <w:rPr>
            <w:rFonts w:ascii="Calibri" w:hAnsi="Calibri" w:cs="Calibri"/>
            <w:lang w:val="en-CA"/>
            <w:rPrChange w:id="571" w:author="Reza Rajan" w:date="2020-03-13T09:35:00Z">
              <w:rPr>
                <w:lang w:val="en-CA"/>
              </w:rPr>
            </w:rPrChange>
          </w:rPr>
          <w:t>measurement model is therefore</w:t>
        </w:r>
      </w:ins>
    </w:p>
    <w:p w14:paraId="1A0DCD25" w14:textId="098C41F2" w:rsidR="001D1822" w:rsidRPr="00B46C7D" w:rsidRDefault="001A5845" w:rsidP="006629E0">
      <w:pPr>
        <w:jc w:val="both"/>
        <w:rPr>
          <w:ins w:id="572" w:author="Reza Rajan" w:date="2020-03-13T06:33:00Z"/>
          <w:rFonts w:ascii="Calibri" w:hAnsi="Calibri" w:cs="Calibri"/>
          <w:lang w:val="en-CA"/>
          <w:rPrChange w:id="573" w:author="Reza Rajan" w:date="2020-03-13T09:35:00Z">
            <w:rPr>
              <w:ins w:id="574" w:author="Reza Rajan" w:date="2020-03-13T06:33:00Z"/>
              <w:rFonts w:ascii="Calibri" w:hAnsi="Calibri" w:cs="Calibri"/>
              <w:lang w:val="en-CA"/>
            </w:rPr>
          </w:rPrChange>
        </w:rPr>
        <w:pPrChange w:id="575" w:author="Reza Rajan" w:date="2020-03-13T09:42:00Z">
          <w:pPr>
            <w:spacing w:line="360" w:lineRule="auto"/>
          </w:pPr>
        </w:pPrChange>
      </w:pPr>
      <m:oMathPara>
        <m:oMath>
          <m:sSub>
            <m:sSubPr>
              <m:ctrlPr>
                <w:ins w:id="576" w:author="Cameron" w:date="2020-03-13T09:29:00Z">
                  <w:rPr>
                    <w:rFonts w:ascii="Cambria Math" w:hAnsi="Cambria Math" w:cs="Calibri"/>
                    <w:i/>
                    <w:lang w:val="en-CA"/>
                    <w:rPrChange w:id="577" w:author="Reza Rajan" w:date="2020-03-13T09:35:00Z">
                      <w:rPr>
                        <w:rFonts w:ascii="Cambria Math" w:hAnsi="Cambria Math" w:cs="Calibri"/>
                        <w:i/>
                        <w:lang w:val="en-CA"/>
                      </w:rPr>
                    </w:rPrChange>
                  </w:rPr>
                </w:ins>
              </m:ctrlPr>
            </m:sSubPr>
            <m:e>
              <m:r>
                <w:ins w:id="578" w:author="Cameron" w:date="2020-03-13T09:29:00Z">
                  <w:rPr>
                    <w:rFonts w:ascii="Cambria Math" w:hAnsi="Cambria Math" w:cs="Calibri"/>
                    <w:lang w:val="en-CA"/>
                    <w:rPrChange w:id="579" w:author="Reza Rajan" w:date="2020-03-13T09:35:00Z">
                      <w:rPr>
                        <w:rFonts w:ascii="Cambria Math" w:hAnsi="Cambria Math" w:cs="Calibri"/>
                        <w:lang w:val="en-CA"/>
                      </w:rPr>
                    </w:rPrChange>
                  </w:rPr>
                  <m:t>z</m:t>
                </w:ins>
              </m:r>
            </m:e>
            <m:sub>
              <m:r>
                <w:ins w:id="580" w:author="Cameron" w:date="2020-03-13T09:29:00Z">
                  <w:rPr>
                    <w:rFonts w:ascii="Cambria Math" w:hAnsi="Cambria Math" w:cs="Calibri"/>
                    <w:lang w:val="en-CA"/>
                    <w:rPrChange w:id="581" w:author="Reza Rajan" w:date="2020-03-13T09:35:00Z">
                      <w:rPr>
                        <w:rFonts w:ascii="Cambria Math" w:hAnsi="Cambria Math" w:cs="Calibri"/>
                        <w:lang w:val="en-CA"/>
                      </w:rPr>
                    </w:rPrChange>
                  </w:rPr>
                  <m:t>t</m:t>
                </w:ins>
              </m:r>
            </m:sub>
          </m:sSub>
          <m:r>
            <w:ins w:id="582" w:author="Cameron" w:date="2020-03-13T09:29:00Z">
              <w:rPr>
                <w:rFonts w:ascii="Cambria Math" w:hAnsi="Cambria Math" w:cs="Calibri"/>
                <w:lang w:val="en-CA"/>
                <w:rPrChange w:id="583" w:author="Reza Rajan" w:date="2020-03-13T09:35:00Z">
                  <w:rPr>
                    <w:rFonts w:ascii="Cambria Math" w:hAnsi="Cambria Math" w:cs="Calibri"/>
                    <w:lang w:val="en-CA"/>
                  </w:rPr>
                </w:rPrChange>
              </w:rPr>
              <m:t>=</m:t>
            </w:ins>
          </m:r>
          <m:d>
            <m:dPr>
              <m:begChr m:val="["/>
              <m:endChr m:val="]"/>
              <m:ctrlPr>
                <w:ins w:id="584" w:author="Cameron" w:date="2020-03-13T09:29:00Z">
                  <w:rPr>
                    <w:rFonts w:ascii="Cambria Math" w:hAnsi="Cambria Math" w:cs="Calibri"/>
                    <w:i/>
                    <w:lang w:val="en-CA"/>
                    <w:rPrChange w:id="585" w:author="Reza Rajan" w:date="2020-03-13T09:35:00Z">
                      <w:rPr>
                        <w:rFonts w:ascii="Cambria Math" w:hAnsi="Cambria Math" w:cs="Calibri"/>
                        <w:i/>
                        <w:lang w:val="en-CA"/>
                      </w:rPr>
                    </w:rPrChange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ins w:id="586" w:author="Cameron" w:date="2020-03-13T09:29:00Z">
                      <w:rPr>
                        <w:rFonts w:ascii="Cambria Math" w:hAnsi="Cambria Math" w:cs="Calibri"/>
                        <w:i/>
                        <w:lang w:val="en-CA"/>
                        <w:rPrChange w:id="587" w:author="Reza Rajan" w:date="2020-03-13T09:35:00Z">
                          <w:rPr>
                            <w:rFonts w:ascii="Cambria Math" w:hAnsi="Cambria Math" w:cs="Calibri"/>
                            <w:i/>
                            <w:lang w:val="en-CA"/>
                          </w:rPr>
                        </w:rPrChange>
                      </w:rPr>
                    </w:ins>
                  </m:ctrlPr>
                </m:mPr>
                <m:mr>
                  <m:e>
                    <m:r>
                      <w:ins w:id="588" w:author="Cameron" w:date="2020-03-13T09:29:00Z">
                        <w:rPr>
                          <w:rFonts w:ascii="Cambria Math" w:hAnsi="Cambria Math" w:cs="Calibri"/>
                          <w:lang w:val="en-CA"/>
                          <w:rPrChange w:id="589" w:author="Reza Rajan" w:date="2020-03-13T09:35:00Z">
                            <w:rPr>
                              <w:rFonts w:ascii="Cambria Math" w:hAnsi="Cambria Math" w:cs="Calibri"/>
                              <w:lang w:val="en-CA"/>
                            </w:rPr>
                          </w:rPrChange>
                        </w:rPr>
                        <m:t>1</m:t>
                      </w:ins>
                    </m:r>
                  </m:e>
                  <m:e>
                    <m:r>
                      <w:ins w:id="590" w:author="Cameron" w:date="2020-03-13T09:29:00Z">
                        <w:rPr>
                          <w:rFonts w:ascii="Cambria Math" w:hAnsi="Cambria Math" w:cs="Calibri"/>
                          <w:lang w:val="en-CA"/>
                          <w:rPrChange w:id="591" w:author="Reza Rajan" w:date="2020-03-13T09:35:00Z">
                            <w:rPr>
                              <w:rFonts w:ascii="Cambria Math" w:hAnsi="Cambria Math" w:cs="Calibri"/>
                              <w:lang w:val="en-CA"/>
                            </w:rPr>
                          </w:rPrChange>
                        </w:rPr>
                        <m:t>0</m:t>
                      </w:ins>
                    </m:r>
                    <m:ctrlPr>
                      <w:rPr>
                        <w:rFonts w:ascii="Cambria Math" w:eastAsia="Cambria Math" w:hAnsi="Cambria Math" w:cs="Cambria Math"/>
                        <w:i/>
                        <w:rPrChange w:id="592" w:author="Reza Rajan" w:date="2020-03-13T09:35:00Z">
                          <w:rPr>
                            <w:rFonts w:ascii="Cambria Math" w:eastAsia="Cambria Math" w:hAnsi="Cambria Math" w:cs="Cambria Math"/>
                            <w:i/>
                          </w:rPr>
                        </w:rPrChange>
                      </w:rPr>
                    </m:ctrlPr>
                  </m:e>
                  <m:e>
                    <m:r>
                      <w:ins w:id="593" w:author="Cameron" w:date="2020-03-13T09:29:00Z">
                        <w:rPr>
                          <w:rFonts w:ascii="Cambria Math" w:eastAsia="Cambria Math" w:hAnsi="Cambria Math" w:cs="Calibri"/>
                          <w:rPrChange w:id="594" w:author="Reza Rajan" w:date="2020-03-13T09:35:00Z">
                            <w:rPr>
                              <w:rFonts w:ascii="Cambria Math" w:eastAsia="Cambria Math" w:hAnsi="Cambria Math" w:cs="Cambria Math"/>
                            </w:rPr>
                          </w:rPrChange>
                        </w:rPr>
                        <m:t>0</m:t>
                      </w:ins>
                    </m:r>
                  </m:e>
                </m:mr>
                <m:mr>
                  <m:e>
                    <m:r>
                      <w:ins w:id="595" w:author="Cameron" w:date="2020-03-13T09:29:00Z">
                        <w:rPr>
                          <w:rFonts w:ascii="Cambria Math" w:hAnsi="Cambria Math" w:cs="Calibri"/>
                          <w:lang w:val="en-CA"/>
                          <w:rPrChange w:id="596" w:author="Reza Rajan" w:date="2020-03-13T09:35:00Z">
                            <w:rPr>
                              <w:rFonts w:ascii="Cambria Math" w:hAnsi="Cambria Math" w:cs="Calibri"/>
                              <w:lang w:val="en-CA"/>
                            </w:rPr>
                          </w:rPrChange>
                        </w:rPr>
                        <m:t>0</m:t>
                      </w:ins>
                    </m:r>
                  </m:e>
                  <m:e>
                    <m:r>
                      <w:ins w:id="597" w:author="Cameron" w:date="2020-03-13T09:29:00Z">
                        <w:rPr>
                          <w:rFonts w:ascii="Cambria Math" w:hAnsi="Cambria Math" w:cs="Calibri"/>
                          <w:lang w:val="en-CA"/>
                          <w:rPrChange w:id="598" w:author="Reza Rajan" w:date="2020-03-13T09:35:00Z">
                            <w:rPr>
                              <w:rFonts w:ascii="Cambria Math" w:hAnsi="Cambria Math" w:cs="Calibri"/>
                              <w:lang w:val="en-CA"/>
                            </w:rPr>
                          </w:rPrChange>
                        </w:rPr>
                        <m:t>1</m:t>
                      </w:ins>
                    </m:r>
                    <m:ctrlPr>
                      <w:rPr>
                        <w:rFonts w:ascii="Cambria Math" w:eastAsia="Cambria Math" w:hAnsi="Cambria Math" w:cs="Cambria Math"/>
                        <w:i/>
                        <w:rPrChange w:id="599" w:author="Reza Rajan" w:date="2020-03-13T09:35:00Z">
                          <w:rPr>
                            <w:rFonts w:ascii="Cambria Math" w:eastAsia="Cambria Math" w:hAnsi="Cambria Math" w:cs="Cambria Math"/>
                            <w:i/>
                          </w:rPr>
                        </w:rPrChange>
                      </w:rPr>
                    </m:ctrlPr>
                  </m:e>
                  <m:e>
                    <m:r>
                      <w:ins w:id="600" w:author="Cameron" w:date="2020-03-13T09:29:00Z">
                        <w:rPr>
                          <w:rFonts w:ascii="Cambria Math" w:eastAsia="Cambria Math" w:hAnsi="Cambria Math" w:cs="Calibri"/>
                          <w:rPrChange w:id="601" w:author="Reza Rajan" w:date="2020-03-13T09:35:00Z">
                            <w:rPr>
                              <w:rFonts w:ascii="Cambria Math" w:eastAsia="Cambria Math" w:hAnsi="Cambria Math" w:cs="Cambria Math"/>
                            </w:rPr>
                          </w:rPrChange>
                        </w:rPr>
                        <m:t>0</m:t>
                      </w:ins>
                    </m:r>
                  </m:e>
                </m:mr>
                <m:mr>
                  <m:e>
                    <m:r>
                      <w:ins w:id="602" w:author="Cameron" w:date="2020-03-13T09:29:00Z">
                        <w:rPr>
                          <w:rFonts w:ascii="Cambria Math" w:hAnsi="Cambria Math" w:cs="Calibri"/>
                          <w:lang w:val="en-CA"/>
                          <w:rPrChange w:id="603" w:author="Reza Rajan" w:date="2020-03-13T09:35:00Z">
                            <w:rPr>
                              <w:rFonts w:ascii="Cambria Math" w:hAnsi="Cambria Math" w:cs="Calibri"/>
                              <w:lang w:val="en-CA"/>
                            </w:rPr>
                          </w:rPrChange>
                        </w:rPr>
                        <m:t>0</m:t>
                      </w:ins>
                    </m:r>
                  </m:e>
                  <m:e>
                    <m:r>
                      <w:ins w:id="604" w:author="Cameron" w:date="2020-03-13T09:29:00Z">
                        <w:rPr>
                          <w:rFonts w:ascii="Cambria Math" w:hAnsi="Cambria Math" w:cs="Calibri"/>
                          <w:lang w:val="en-CA"/>
                          <w:rPrChange w:id="605" w:author="Reza Rajan" w:date="2020-03-13T09:35:00Z">
                            <w:rPr>
                              <w:rFonts w:ascii="Cambria Math" w:hAnsi="Cambria Math" w:cs="Calibri"/>
                              <w:lang w:val="en-CA"/>
                            </w:rPr>
                          </w:rPrChange>
                        </w:rPr>
                        <m:t>0</m:t>
                      </w:ins>
                    </m:r>
                    <m:ctrlPr>
                      <w:rPr>
                        <w:rFonts w:ascii="Cambria Math" w:eastAsia="Cambria Math" w:hAnsi="Cambria Math" w:cs="Cambria Math"/>
                        <w:i/>
                        <w:rPrChange w:id="606" w:author="Reza Rajan" w:date="2020-03-13T09:35:00Z">
                          <w:rPr>
                            <w:rFonts w:ascii="Cambria Math" w:eastAsia="Cambria Math" w:hAnsi="Cambria Math" w:cs="Cambria Math"/>
                            <w:i/>
                          </w:rPr>
                        </w:rPrChange>
                      </w:rPr>
                    </m:ctrlPr>
                  </m:e>
                  <m:e>
                    <m:r>
                      <w:ins w:id="607" w:author="Cameron" w:date="2020-03-13T09:29:00Z">
                        <w:rPr>
                          <w:rFonts w:ascii="Cambria Math" w:eastAsia="Cambria Math" w:hAnsi="Cambria Math" w:cs="Calibri"/>
                          <w:rPrChange w:id="608" w:author="Reza Rajan" w:date="2020-03-13T09:35:00Z">
                            <w:rPr>
                              <w:rFonts w:ascii="Cambria Math" w:eastAsia="Cambria Math" w:hAnsi="Cambria Math" w:cs="Cambria Math"/>
                            </w:rPr>
                          </w:rPrChange>
                        </w:rPr>
                        <m:t>1</m:t>
                      </w:ins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ins w:id="609" w:author="Cameron" w:date="2020-03-13T09:29:00Z">
                  <w:rPr>
                    <w:rFonts w:ascii="Cambria Math" w:hAnsi="Cambria Math" w:cs="Calibri"/>
                    <w:i/>
                    <w:lang w:val="en-CA"/>
                    <w:rPrChange w:id="610" w:author="Reza Rajan" w:date="2020-03-13T09:35:00Z">
                      <w:rPr>
                        <w:rFonts w:ascii="Cambria Math" w:hAnsi="Cambria Math" w:cs="Calibri"/>
                        <w:i/>
                        <w:lang w:val="en-CA"/>
                      </w:rPr>
                    </w:rPrChange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ins w:id="611" w:author="Cameron" w:date="2020-03-13T09:29:00Z">
                      <w:rPr>
                        <w:rFonts w:ascii="Cambria Math" w:hAnsi="Cambria Math" w:cs="Calibri"/>
                        <w:i/>
                        <w:lang w:val="en-CA"/>
                        <w:rPrChange w:id="612" w:author="Reza Rajan" w:date="2020-03-13T09:35:00Z">
                          <w:rPr>
                            <w:rFonts w:ascii="Cambria Math" w:hAnsi="Cambria Math" w:cs="Calibri"/>
                            <w:i/>
                            <w:lang w:val="en-CA"/>
                          </w:rPr>
                        </w:rPrChange>
                      </w:rPr>
                    </w:ins>
                  </m:ctrlPr>
                </m:mPr>
                <m:mr>
                  <m:e>
                    <m:sSub>
                      <m:sSubPr>
                        <m:ctrlPr>
                          <w:ins w:id="613" w:author="Cameron" w:date="2020-03-13T09:30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614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615" w:author="Cameron" w:date="2020-03-13T09:30:00Z">
                            <w:rPr>
                              <w:rFonts w:ascii="Cambria Math" w:hAnsi="Cambria Math" w:cs="Calibri"/>
                              <w:lang w:val="en-CA"/>
                              <w:rPrChange w:id="616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x</m:t>
                          </w:ins>
                        </m:r>
                      </m:e>
                      <m:sub>
                        <m:r>
                          <w:ins w:id="617" w:author="Cameron" w:date="2020-03-13T09:30:00Z">
                            <w:rPr>
                              <w:rFonts w:ascii="Cambria Math" w:hAnsi="Cambria Math" w:cs="Calibri"/>
                              <w:lang w:val="en-CA"/>
                              <w:rPrChange w:id="618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1,t</m:t>
                          </w:ins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ins w:id="619" w:author="Cameron" w:date="2020-03-13T09:30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620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621" w:author="Cameron" w:date="2020-03-13T09:30:00Z">
                            <w:rPr>
                              <w:rFonts w:ascii="Cambria Math" w:hAnsi="Cambria Math" w:cs="Calibri"/>
                              <w:lang w:val="en-CA"/>
                              <w:rPrChange w:id="622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x</m:t>
                          </w:ins>
                        </m:r>
                      </m:e>
                      <m:sub>
                        <m:r>
                          <w:ins w:id="623" w:author="Cameron" w:date="2020-03-13T09:30:00Z">
                            <w:rPr>
                              <w:rFonts w:ascii="Cambria Math" w:hAnsi="Cambria Math" w:cs="Calibri"/>
                              <w:lang w:val="en-CA"/>
                              <w:rPrChange w:id="624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2,t</m:t>
                          </w:ins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ins w:id="625" w:author="Cameron" w:date="2020-03-13T09:30:00Z">
                            <w:rPr>
                              <w:rFonts w:ascii="Cambria Math" w:hAnsi="Cambria Math" w:cs="Calibri"/>
                              <w:i/>
                              <w:lang w:val="en-CA"/>
                              <w:rPrChange w:id="626" w:author="Reza Rajan" w:date="2020-03-13T09:35:00Z">
                                <w:rPr>
                                  <w:rFonts w:ascii="Cambria Math" w:hAnsi="Cambria Math" w:cs="Calibri"/>
                                  <w:i/>
                                  <w:lang w:val="en-CA"/>
                                </w:rPr>
                              </w:rPrChange>
                            </w:rPr>
                          </w:ins>
                        </m:ctrlPr>
                      </m:sSubPr>
                      <m:e>
                        <m:r>
                          <w:ins w:id="627" w:author="Cameron" w:date="2020-03-13T09:30:00Z">
                            <w:rPr>
                              <w:rFonts w:ascii="Cambria Math" w:hAnsi="Cambria Math" w:cs="Calibri"/>
                              <w:lang w:val="en-CA"/>
                              <w:rPrChange w:id="628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x</m:t>
                          </w:ins>
                        </m:r>
                      </m:e>
                      <m:sub>
                        <m:r>
                          <w:ins w:id="629" w:author="Cameron" w:date="2020-03-13T09:30:00Z">
                            <w:rPr>
                              <w:rFonts w:ascii="Cambria Math" w:hAnsi="Cambria Math" w:cs="Calibri"/>
                              <w:lang w:val="en-CA"/>
                              <w:rPrChange w:id="630" w:author="Reza Rajan" w:date="2020-03-13T09:35:00Z">
                                <w:rPr>
                                  <w:rFonts w:ascii="Cambria Math" w:hAnsi="Cambria Math" w:cs="Calibri"/>
                                  <w:lang w:val="en-CA"/>
                                </w:rPr>
                              </w:rPrChange>
                            </w:rPr>
                            <m:t>3,t</m:t>
                          </w:ins>
                        </m:r>
                      </m:sub>
                    </m:sSub>
                  </m:e>
                </m:mr>
              </m:m>
            </m:e>
          </m:d>
        </m:oMath>
      </m:oMathPara>
    </w:p>
    <w:p w14:paraId="5ACE356C" w14:textId="05366D96" w:rsidR="001D1822" w:rsidRPr="00B46C7D" w:rsidRDefault="001D1822" w:rsidP="006629E0">
      <w:pPr>
        <w:pStyle w:val="Heading2"/>
        <w:jc w:val="both"/>
        <w:rPr>
          <w:ins w:id="631" w:author="Reza Rajan" w:date="2020-03-13T06:33:00Z"/>
          <w:rFonts w:ascii="Calibri" w:hAnsi="Calibri" w:cs="Calibri"/>
          <w:lang w:val="en-CA"/>
          <w:rPrChange w:id="632" w:author="Reza Rajan" w:date="2020-03-13T09:35:00Z">
            <w:rPr>
              <w:ins w:id="633" w:author="Reza Rajan" w:date="2020-03-13T06:33:00Z"/>
              <w:lang w:val="en-CA"/>
            </w:rPr>
          </w:rPrChange>
        </w:rPr>
        <w:pPrChange w:id="634" w:author="Reza Rajan" w:date="2020-03-13T09:42:00Z">
          <w:pPr>
            <w:spacing w:line="360" w:lineRule="auto"/>
          </w:pPr>
        </w:pPrChange>
      </w:pPr>
      <w:bookmarkStart w:id="635" w:name="_Toc34974481"/>
      <w:bookmarkStart w:id="636" w:name="_Toc34975485"/>
      <w:ins w:id="637" w:author="Reza Rajan" w:date="2020-03-13T06:33:00Z">
        <w:r w:rsidRPr="00B46C7D">
          <w:rPr>
            <w:rFonts w:ascii="Calibri" w:hAnsi="Calibri" w:cs="Calibri"/>
            <w:lang w:val="en-CA"/>
            <w:rPrChange w:id="638" w:author="Reza Rajan" w:date="2020-03-13T09:35:00Z">
              <w:rPr>
                <w:lang w:val="en-CA"/>
              </w:rPr>
            </w:rPrChange>
          </w:rPr>
          <w:t>Mapping Results</w:t>
        </w:r>
        <w:bookmarkEnd w:id="635"/>
        <w:bookmarkEnd w:id="636"/>
      </w:ins>
    </w:p>
    <w:p w14:paraId="25C05475" w14:textId="2EC8721B" w:rsidR="006629E0" w:rsidRPr="006629E0" w:rsidRDefault="004B6A1F" w:rsidP="006629E0">
      <w:pPr>
        <w:jc w:val="both"/>
        <w:rPr>
          <w:ins w:id="639" w:author="Reza Rajan" w:date="2020-03-13T05:32:00Z"/>
          <w:rFonts w:ascii="Calibri" w:hAnsi="Calibri" w:cs="Calibri"/>
          <w:lang w:val="en-CA"/>
          <w:rPrChange w:id="640" w:author="Reza Rajan" w:date="2020-03-13T09:35:00Z">
            <w:rPr>
              <w:ins w:id="641" w:author="Reza Rajan" w:date="2020-03-13T05:32:00Z"/>
              <w:rFonts w:ascii="Calibri" w:hAnsi="Calibri" w:cs="Calibri"/>
              <w:lang w:val="en-CA"/>
            </w:rPr>
          </w:rPrChange>
        </w:rPr>
      </w:pPr>
      <w:ins w:id="642" w:author="Reza Rajan" w:date="2020-03-13T05:30:00Z">
        <w:r w:rsidRPr="00B46C7D">
          <w:rPr>
            <w:rFonts w:ascii="Calibri" w:hAnsi="Calibri" w:cs="Calibri"/>
            <w:lang w:val="en-CA"/>
            <w:rPrChange w:id="643" w:author="Reza Rajan" w:date="2020-03-13T09:35:00Z">
              <w:rPr>
                <w:rFonts w:ascii="Calibri" w:hAnsi="Calibri" w:cs="Calibri"/>
                <w:lang w:val="en-CA"/>
              </w:rPr>
            </w:rPrChange>
          </w:rPr>
          <w:t xml:space="preserve">With the above, </w:t>
        </w:r>
        <w:r w:rsidR="00D20083" w:rsidRPr="00B46C7D">
          <w:rPr>
            <w:rFonts w:ascii="Calibri" w:hAnsi="Calibri" w:cs="Calibri"/>
            <w:lang w:val="en-CA"/>
            <w:rPrChange w:id="644" w:author="Reza Rajan" w:date="2020-03-13T09:35:00Z">
              <w:rPr>
                <w:rFonts w:ascii="Calibri" w:hAnsi="Calibri" w:cs="Calibri"/>
                <w:lang w:val="en-CA"/>
              </w:rPr>
            </w:rPrChange>
          </w:rPr>
          <w:t xml:space="preserve">the mapping algorithm is implemented </w:t>
        </w:r>
        <w:r w:rsidR="00BA507E" w:rsidRPr="00B46C7D">
          <w:rPr>
            <w:rFonts w:ascii="Calibri" w:hAnsi="Calibri" w:cs="Calibri"/>
            <w:lang w:val="en-CA"/>
            <w:rPrChange w:id="645" w:author="Reza Rajan" w:date="2020-03-13T09:35:00Z">
              <w:rPr>
                <w:rFonts w:ascii="Calibri" w:hAnsi="Calibri" w:cs="Calibri"/>
                <w:lang w:val="en-CA"/>
              </w:rPr>
            </w:rPrChange>
          </w:rPr>
          <w:t>by f</w:t>
        </w:r>
      </w:ins>
      <w:ins w:id="646" w:author="Reza Rajan" w:date="2020-03-13T05:31:00Z">
        <w:r w:rsidR="00BA507E" w:rsidRPr="00B46C7D">
          <w:rPr>
            <w:rFonts w:ascii="Calibri" w:hAnsi="Calibri" w:cs="Calibri"/>
            <w:lang w:val="en-CA"/>
            <w:rPrChange w:id="647" w:author="Reza Rajan" w:date="2020-03-13T09:35:00Z">
              <w:rPr>
                <w:rFonts w:ascii="Calibri" w:hAnsi="Calibri" w:cs="Calibri"/>
                <w:lang w:val="en-CA"/>
              </w:rPr>
            </w:rPrChange>
          </w:rPr>
          <w:t xml:space="preserve">unctionalizing each part of the </w:t>
        </w:r>
        <w:r w:rsidR="00CC5214" w:rsidRPr="00B46C7D">
          <w:rPr>
            <w:rFonts w:ascii="Calibri" w:hAnsi="Calibri" w:cs="Calibri"/>
            <w:lang w:val="en-CA"/>
            <w:rPrChange w:id="648" w:author="Reza Rajan" w:date="2020-03-13T09:35:00Z">
              <w:rPr>
                <w:rFonts w:ascii="Calibri" w:hAnsi="Calibri" w:cs="Calibri"/>
                <w:lang w:val="en-CA"/>
              </w:rPr>
            </w:rPrChange>
          </w:rPr>
          <w:t>requirements and</w:t>
        </w:r>
        <w:r w:rsidR="00EC5DA5" w:rsidRPr="00B46C7D">
          <w:rPr>
            <w:rFonts w:ascii="Calibri" w:hAnsi="Calibri" w:cs="Calibri"/>
            <w:lang w:val="en-CA"/>
            <w:rPrChange w:id="649" w:author="Reza Rajan" w:date="2020-03-13T09:35:00Z">
              <w:rPr>
                <w:rFonts w:ascii="Calibri" w:hAnsi="Calibri" w:cs="Calibri"/>
                <w:lang w:val="en-CA"/>
              </w:rPr>
            </w:rPrChange>
          </w:rPr>
          <w:t xml:space="preserve"> executing </w:t>
        </w:r>
        <w:r w:rsidR="00CC5214" w:rsidRPr="00B46C7D">
          <w:rPr>
            <w:rFonts w:ascii="Calibri" w:hAnsi="Calibri" w:cs="Calibri"/>
            <w:lang w:val="en-CA"/>
            <w:rPrChange w:id="650" w:author="Reza Rajan" w:date="2020-03-13T09:35:00Z">
              <w:rPr>
                <w:rFonts w:ascii="Calibri" w:hAnsi="Calibri" w:cs="Calibri"/>
                <w:lang w:val="en-CA"/>
              </w:rPr>
            </w:rPrChange>
          </w:rPr>
          <w:t>them sequentially. The results of the mapping are show</w:t>
        </w:r>
      </w:ins>
      <w:ins w:id="651" w:author="Reza Rajan" w:date="2020-03-13T05:32:00Z">
        <w:r w:rsidR="00CC5214" w:rsidRPr="00B46C7D">
          <w:rPr>
            <w:rFonts w:ascii="Calibri" w:hAnsi="Calibri" w:cs="Calibri"/>
            <w:lang w:val="en-CA"/>
            <w:rPrChange w:id="652" w:author="Reza Rajan" w:date="2020-03-13T09:35:00Z">
              <w:rPr>
                <w:rFonts w:ascii="Calibri" w:hAnsi="Calibri" w:cs="Calibri"/>
                <w:lang w:val="en-CA"/>
              </w:rPr>
            </w:rPrChange>
          </w:rPr>
          <w:t>n in three phases:</w:t>
        </w:r>
      </w:ins>
    </w:p>
    <w:p w14:paraId="1B8900CA" w14:textId="77777777" w:rsidR="009E445A" w:rsidRPr="006629E0" w:rsidRDefault="009E445A" w:rsidP="006629E0">
      <w:pPr>
        <w:jc w:val="both"/>
        <w:rPr>
          <w:rFonts w:ascii="Calibri" w:hAnsi="Calibri" w:cs="Calibri"/>
          <w:lang w:val="en-CA"/>
        </w:rPr>
        <w:pPrChange w:id="653" w:author="Reza Rajan" w:date="2020-03-13T09:42:00Z">
          <w:pPr>
            <w:spacing w:line="276" w:lineRule="auto"/>
            <w:jc w:val="both"/>
          </w:pPr>
        </w:pPrChange>
      </w:pPr>
    </w:p>
    <w:p w14:paraId="0420F87F" w14:textId="77777777" w:rsidR="008E3741" w:rsidRPr="00B46C7D" w:rsidRDefault="00A84148" w:rsidP="006629E0">
      <w:pPr>
        <w:keepNext/>
        <w:spacing w:line="276" w:lineRule="auto"/>
        <w:jc w:val="center"/>
        <w:rPr>
          <w:ins w:id="654" w:author="Reza Rajan" w:date="2020-03-13T09:24:00Z"/>
          <w:rFonts w:ascii="Calibri" w:hAnsi="Calibri" w:cs="Calibri"/>
          <w:rPrChange w:id="655" w:author="Reza Rajan" w:date="2020-03-13T09:35:00Z">
            <w:rPr>
              <w:ins w:id="656" w:author="Reza Rajan" w:date="2020-03-13T09:24:00Z"/>
            </w:rPr>
          </w:rPrChange>
        </w:rPr>
        <w:pPrChange w:id="657" w:author="Reza Rajan" w:date="2020-03-13T09:41:00Z">
          <w:pPr>
            <w:spacing w:line="360" w:lineRule="auto"/>
          </w:pPr>
        </w:pPrChange>
      </w:pPr>
      <w:ins w:id="658" w:author="Reza Rajan" w:date="2020-03-13T05:32:00Z">
        <w:r w:rsidRPr="00B46C7D">
          <w:rPr>
            <w:rFonts w:ascii="Calibri" w:hAnsi="Calibri" w:cs="Calibri"/>
            <w:noProof/>
            <w:lang w:val="en-CA"/>
            <w:rPrChange w:id="659" w:author="Reza Rajan" w:date="2020-03-13T09:35:00Z">
              <w:rPr>
                <w:rFonts w:ascii="Calibri" w:hAnsi="Calibri" w:cs="Calibri"/>
                <w:noProof/>
                <w:lang w:val="en-CA"/>
              </w:rPr>
            </w:rPrChange>
          </w:rPr>
          <w:drawing>
            <wp:inline distT="0" distB="0" distL="0" distR="0" wp14:anchorId="3DF700A0" wp14:editId="4CAD60BB">
              <wp:extent cx="2104957" cy="1909187"/>
              <wp:effectExtent l="0" t="0" r="3810" b="0"/>
              <wp:docPr id="6" name="Picture 6" descr="A picture containing flying, aircraft, sky, outdoo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map.pgm"/>
                      <pic:cNvPicPr/>
                    </pic:nvPicPr>
                    <pic:blipFill rotWithShape="1"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39601" t="28458" r="4751" b="21070"/>
                      <a:stretch/>
                    </pic:blipFill>
                    <pic:spPr bwMode="auto">
                      <a:xfrm>
                        <a:off x="0" y="0"/>
                        <a:ext cx="2141507" cy="194233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7FE9C61F" w14:textId="16EE83F0" w:rsidR="008E3741" w:rsidRPr="00B46C7D" w:rsidRDefault="008E3741" w:rsidP="009E445A">
      <w:pPr>
        <w:pStyle w:val="Caption"/>
        <w:spacing w:line="276" w:lineRule="auto"/>
        <w:jc w:val="center"/>
        <w:rPr>
          <w:ins w:id="660" w:author="Reza Rajan" w:date="2020-03-13T09:24:00Z"/>
          <w:rFonts w:ascii="Calibri" w:hAnsi="Calibri" w:cs="Calibri"/>
          <w:rPrChange w:id="661" w:author="Reza Rajan" w:date="2020-03-13T09:35:00Z">
            <w:rPr>
              <w:ins w:id="662" w:author="Reza Rajan" w:date="2020-03-13T09:24:00Z"/>
            </w:rPr>
          </w:rPrChange>
        </w:rPr>
        <w:pPrChange w:id="663" w:author="Reza Rajan" w:date="2020-03-13T09:40:00Z">
          <w:pPr>
            <w:pStyle w:val="Caption"/>
          </w:pPr>
        </w:pPrChange>
      </w:pPr>
      <w:ins w:id="664" w:author="Reza Rajan" w:date="2020-03-13T09:24:00Z">
        <w:r w:rsidRPr="00B46C7D">
          <w:rPr>
            <w:rFonts w:ascii="Calibri" w:hAnsi="Calibri" w:cs="Calibri"/>
            <w:rPrChange w:id="665" w:author="Reza Rajan" w:date="2020-03-13T09:35:00Z">
              <w:rPr/>
            </w:rPrChange>
          </w:rPr>
          <w:t xml:space="preserve">Figure </w:t>
        </w:r>
        <w:r w:rsidRPr="00B46C7D">
          <w:rPr>
            <w:rFonts w:ascii="Calibri" w:hAnsi="Calibri" w:cs="Calibri"/>
            <w:rPrChange w:id="666" w:author="Reza Rajan" w:date="2020-03-13T09:35:00Z">
              <w:rPr/>
            </w:rPrChange>
          </w:rPr>
          <w:fldChar w:fldCharType="begin"/>
        </w:r>
        <w:r w:rsidRPr="00B46C7D">
          <w:rPr>
            <w:rFonts w:ascii="Calibri" w:hAnsi="Calibri" w:cs="Calibri"/>
            <w:rPrChange w:id="667" w:author="Reza Rajan" w:date="2020-03-13T09:35:00Z">
              <w:rPr/>
            </w:rPrChange>
          </w:rPr>
          <w:instrText xml:space="preserve"> SEQ Figure \* ARABIC </w:instrText>
        </w:r>
      </w:ins>
      <w:r w:rsidRPr="00B46C7D">
        <w:rPr>
          <w:rFonts w:ascii="Calibri" w:hAnsi="Calibri" w:cs="Calibri"/>
          <w:rPrChange w:id="668" w:author="Reza Rajan" w:date="2020-03-13T09:35:00Z">
            <w:rPr/>
          </w:rPrChange>
        </w:rPr>
        <w:fldChar w:fldCharType="separate"/>
      </w:r>
      <w:ins w:id="669" w:author="Reza Rajan" w:date="2020-03-13T09:30:00Z">
        <w:r w:rsidR="008B2878" w:rsidRPr="00B46C7D">
          <w:rPr>
            <w:rFonts w:ascii="Calibri" w:hAnsi="Calibri" w:cs="Calibri"/>
            <w:noProof/>
            <w:rPrChange w:id="670" w:author="Reza Rajan" w:date="2020-03-13T09:35:00Z">
              <w:rPr>
                <w:noProof/>
              </w:rPr>
            </w:rPrChange>
          </w:rPr>
          <w:t>1</w:t>
        </w:r>
      </w:ins>
      <w:ins w:id="671" w:author="Reza Rajan" w:date="2020-03-13T09:24:00Z">
        <w:r w:rsidRPr="00B46C7D">
          <w:rPr>
            <w:rFonts w:ascii="Calibri" w:hAnsi="Calibri" w:cs="Calibri"/>
            <w:rPrChange w:id="672" w:author="Reza Rajan" w:date="2020-03-13T09:35:00Z">
              <w:rPr/>
            </w:rPrChange>
          </w:rPr>
          <w:fldChar w:fldCharType="end"/>
        </w:r>
        <w:r w:rsidRPr="00B46C7D">
          <w:rPr>
            <w:rFonts w:ascii="Calibri" w:hAnsi="Calibri" w:cs="Calibri"/>
            <w:lang w:val="en-US"/>
            <w:rPrChange w:id="673" w:author="Reza Rajan" w:date="2020-03-13T09:35:00Z">
              <w:rPr>
                <w:lang w:val="en-US"/>
              </w:rPr>
            </w:rPrChange>
          </w:rPr>
          <w:t xml:space="preserve"> - Initial Mapping Stage (1/3)</w:t>
        </w:r>
      </w:ins>
    </w:p>
    <w:p w14:paraId="1187BD63" w14:textId="77777777" w:rsidR="008E3741" w:rsidRPr="00B46C7D" w:rsidRDefault="00A84148" w:rsidP="009E445A">
      <w:pPr>
        <w:keepNext/>
        <w:spacing w:line="276" w:lineRule="auto"/>
        <w:jc w:val="center"/>
        <w:rPr>
          <w:ins w:id="674" w:author="Reza Rajan" w:date="2020-03-13T09:24:00Z"/>
          <w:rFonts w:ascii="Calibri" w:hAnsi="Calibri" w:cs="Calibri"/>
          <w:rPrChange w:id="675" w:author="Reza Rajan" w:date="2020-03-13T09:35:00Z">
            <w:rPr>
              <w:ins w:id="676" w:author="Reza Rajan" w:date="2020-03-13T09:24:00Z"/>
            </w:rPr>
          </w:rPrChange>
        </w:rPr>
        <w:pPrChange w:id="677" w:author="Reza Rajan" w:date="2020-03-13T09:40:00Z">
          <w:pPr>
            <w:spacing w:line="360" w:lineRule="auto"/>
          </w:pPr>
        </w:pPrChange>
      </w:pPr>
      <w:ins w:id="678" w:author="Reza Rajan" w:date="2020-03-13T05:33:00Z">
        <w:r w:rsidRPr="00B46C7D">
          <w:rPr>
            <w:rFonts w:ascii="Calibri" w:hAnsi="Calibri" w:cs="Calibri"/>
            <w:noProof/>
            <w:lang w:val="en-CA"/>
            <w:rPrChange w:id="679" w:author="Reza Rajan" w:date="2020-03-13T09:35:00Z">
              <w:rPr>
                <w:rFonts w:ascii="Calibri" w:hAnsi="Calibri" w:cs="Calibri"/>
                <w:noProof/>
                <w:lang w:val="en-CA"/>
              </w:rPr>
            </w:rPrChange>
          </w:rPr>
          <w:lastRenderedPageBreak/>
          <w:drawing>
            <wp:inline distT="0" distB="0" distL="0" distR="0" wp14:anchorId="5156C1A8" wp14:editId="144E964E">
              <wp:extent cx="2080009" cy="2080009"/>
              <wp:effectExtent l="0" t="0" r="3175" b="3175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map.pgm"/>
                      <pic:cNvPicPr/>
                    </pic:nvPicPr>
                    <pic:blipFill rotWithShape="1"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43689" t="26442" r="1" b="17248"/>
                      <a:stretch/>
                    </pic:blipFill>
                    <pic:spPr bwMode="auto">
                      <a:xfrm>
                        <a:off x="0" y="0"/>
                        <a:ext cx="2107884" cy="2107884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955F7D1" w14:textId="751B690B" w:rsidR="004D7683" w:rsidRPr="00B46C7D" w:rsidRDefault="008E3741" w:rsidP="009E445A">
      <w:pPr>
        <w:pStyle w:val="Caption"/>
        <w:spacing w:line="276" w:lineRule="auto"/>
        <w:jc w:val="center"/>
        <w:rPr>
          <w:ins w:id="680" w:author="Reza Rajan" w:date="2020-03-13T05:33:00Z"/>
          <w:rFonts w:ascii="Calibri" w:hAnsi="Calibri" w:cs="Calibri"/>
          <w:lang w:val="en-CA"/>
          <w:rPrChange w:id="681" w:author="Reza Rajan" w:date="2020-03-13T09:35:00Z">
            <w:rPr>
              <w:ins w:id="682" w:author="Reza Rajan" w:date="2020-03-13T05:33:00Z"/>
              <w:rFonts w:ascii="Calibri" w:hAnsi="Calibri" w:cs="Calibri"/>
              <w:lang w:val="en-CA"/>
            </w:rPr>
          </w:rPrChange>
        </w:rPr>
        <w:pPrChange w:id="683" w:author="Reza Rajan" w:date="2020-03-13T09:40:00Z">
          <w:pPr>
            <w:spacing w:line="360" w:lineRule="auto"/>
            <w:jc w:val="center"/>
          </w:pPr>
        </w:pPrChange>
      </w:pPr>
      <w:ins w:id="684" w:author="Reza Rajan" w:date="2020-03-13T09:24:00Z">
        <w:r w:rsidRPr="00B46C7D">
          <w:rPr>
            <w:rFonts w:ascii="Calibri" w:hAnsi="Calibri" w:cs="Calibri"/>
            <w:rPrChange w:id="685" w:author="Reza Rajan" w:date="2020-03-13T09:35:00Z">
              <w:rPr/>
            </w:rPrChange>
          </w:rPr>
          <w:t xml:space="preserve">Figure </w:t>
        </w:r>
        <w:r w:rsidRPr="00B46C7D">
          <w:rPr>
            <w:rFonts w:ascii="Calibri" w:hAnsi="Calibri" w:cs="Calibri"/>
            <w:rPrChange w:id="686" w:author="Reza Rajan" w:date="2020-03-13T09:35:00Z">
              <w:rPr/>
            </w:rPrChange>
          </w:rPr>
          <w:fldChar w:fldCharType="begin"/>
        </w:r>
        <w:r w:rsidRPr="00B46C7D">
          <w:rPr>
            <w:rFonts w:ascii="Calibri" w:hAnsi="Calibri" w:cs="Calibri"/>
            <w:rPrChange w:id="687" w:author="Reza Rajan" w:date="2020-03-13T09:35:00Z">
              <w:rPr/>
            </w:rPrChange>
          </w:rPr>
          <w:instrText xml:space="preserve"> SEQ Figure \* ARABIC </w:instrText>
        </w:r>
      </w:ins>
      <w:r w:rsidRPr="00B46C7D">
        <w:rPr>
          <w:rFonts w:ascii="Calibri" w:hAnsi="Calibri" w:cs="Calibri"/>
          <w:rPrChange w:id="688" w:author="Reza Rajan" w:date="2020-03-13T09:35:00Z">
            <w:rPr/>
          </w:rPrChange>
        </w:rPr>
        <w:fldChar w:fldCharType="separate"/>
      </w:r>
      <w:ins w:id="689" w:author="Reza Rajan" w:date="2020-03-13T09:30:00Z">
        <w:r w:rsidR="008B2878" w:rsidRPr="00B46C7D">
          <w:rPr>
            <w:rFonts w:ascii="Calibri" w:hAnsi="Calibri" w:cs="Calibri"/>
            <w:noProof/>
            <w:rPrChange w:id="690" w:author="Reza Rajan" w:date="2020-03-13T09:35:00Z">
              <w:rPr>
                <w:noProof/>
              </w:rPr>
            </w:rPrChange>
          </w:rPr>
          <w:t>2</w:t>
        </w:r>
      </w:ins>
      <w:ins w:id="691" w:author="Reza Rajan" w:date="2020-03-13T09:24:00Z">
        <w:r w:rsidRPr="00B46C7D">
          <w:rPr>
            <w:rFonts w:ascii="Calibri" w:hAnsi="Calibri" w:cs="Calibri"/>
            <w:rPrChange w:id="692" w:author="Reza Rajan" w:date="2020-03-13T09:35:00Z">
              <w:rPr/>
            </w:rPrChange>
          </w:rPr>
          <w:fldChar w:fldCharType="end"/>
        </w:r>
        <w:r w:rsidRPr="00B46C7D">
          <w:rPr>
            <w:rFonts w:ascii="Calibri" w:hAnsi="Calibri" w:cs="Calibri"/>
            <w:lang w:val="en-US"/>
            <w:rPrChange w:id="693" w:author="Reza Rajan" w:date="2020-03-13T09:35:00Z">
              <w:rPr>
                <w:lang w:val="en-US"/>
              </w:rPr>
            </w:rPrChange>
          </w:rPr>
          <w:t xml:space="preserve"> - Second Mapping Stage (2/3)</w:t>
        </w:r>
      </w:ins>
    </w:p>
    <w:p w14:paraId="31F32809" w14:textId="77777777" w:rsidR="00277BA6" w:rsidRPr="00B46C7D" w:rsidRDefault="00F700DA" w:rsidP="009E445A">
      <w:pPr>
        <w:keepNext/>
        <w:spacing w:line="276" w:lineRule="auto"/>
        <w:jc w:val="center"/>
        <w:rPr>
          <w:ins w:id="694" w:author="Reza Rajan" w:date="2020-03-13T09:25:00Z"/>
          <w:rFonts w:ascii="Calibri" w:hAnsi="Calibri" w:cs="Calibri"/>
          <w:rPrChange w:id="695" w:author="Reza Rajan" w:date="2020-03-13T09:35:00Z">
            <w:rPr>
              <w:ins w:id="696" w:author="Reza Rajan" w:date="2020-03-13T09:25:00Z"/>
            </w:rPr>
          </w:rPrChange>
        </w:rPr>
        <w:pPrChange w:id="697" w:author="Reza Rajan" w:date="2020-03-13T09:40:00Z">
          <w:pPr>
            <w:spacing w:line="360" w:lineRule="auto"/>
          </w:pPr>
        </w:pPrChange>
      </w:pPr>
      <w:ins w:id="698" w:author="Reza Rajan" w:date="2020-03-13T05:45:00Z">
        <w:r w:rsidRPr="00B46C7D">
          <w:rPr>
            <w:rFonts w:ascii="Calibri" w:hAnsi="Calibri" w:cs="Calibri"/>
            <w:noProof/>
            <w:lang w:val="en-CA"/>
            <w:rPrChange w:id="699" w:author="Reza Rajan" w:date="2020-03-13T09:35:00Z">
              <w:rPr>
                <w:rFonts w:ascii="Calibri" w:hAnsi="Calibri" w:cs="Calibri"/>
                <w:noProof/>
                <w:lang w:val="en-CA"/>
              </w:rPr>
            </w:rPrChange>
          </w:rPr>
          <w:drawing>
            <wp:inline distT="0" distB="0" distL="0" distR="0" wp14:anchorId="23032FCE" wp14:editId="592A8695">
              <wp:extent cx="2059912" cy="2059912"/>
              <wp:effectExtent l="0" t="0" r="0" b="0"/>
              <wp:docPr id="9" name="Picture 9" descr="A close up of a flowe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map.pgm"/>
                      <pic:cNvPicPr/>
                    </pic:nvPicPr>
                    <pic:blipFill rotWithShape="1">
                      <a:blip r:embed="rId2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20930" r="42290" b="21360"/>
                      <a:stretch/>
                    </pic:blipFill>
                    <pic:spPr bwMode="auto">
                      <a:xfrm rot="10800000">
                        <a:off x="0" y="0"/>
                        <a:ext cx="2089723" cy="208972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5853ACB9" w14:textId="1E726A19" w:rsidR="00277BA6" w:rsidRPr="00B46C7D" w:rsidRDefault="00277BA6" w:rsidP="009E445A">
      <w:pPr>
        <w:pStyle w:val="Caption"/>
        <w:spacing w:line="276" w:lineRule="auto"/>
        <w:jc w:val="center"/>
        <w:rPr>
          <w:ins w:id="700" w:author="Reza Rajan" w:date="2020-03-13T09:25:00Z"/>
          <w:rFonts w:ascii="Calibri" w:hAnsi="Calibri" w:cs="Calibri"/>
          <w:rPrChange w:id="701" w:author="Reza Rajan" w:date="2020-03-13T09:35:00Z">
            <w:rPr>
              <w:ins w:id="702" w:author="Reza Rajan" w:date="2020-03-13T09:25:00Z"/>
            </w:rPr>
          </w:rPrChange>
        </w:rPr>
        <w:pPrChange w:id="703" w:author="Reza Rajan" w:date="2020-03-13T09:40:00Z">
          <w:pPr>
            <w:pStyle w:val="Caption"/>
          </w:pPr>
        </w:pPrChange>
      </w:pPr>
      <w:ins w:id="704" w:author="Reza Rajan" w:date="2020-03-13T09:25:00Z">
        <w:r w:rsidRPr="00B46C7D">
          <w:rPr>
            <w:rFonts w:ascii="Calibri" w:hAnsi="Calibri" w:cs="Calibri"/>
            <w:rPrChange w:id="705" w:author="Reza Rajan" w:date="2020-03-13T09:35:00Z">
              <w:rPr/>
            </w:rPrChange>
          </w:rPr>
          <w:t xml:space="preserve">Figure </w:t>
        </w:r>
        <w:r w:rsidRPr="00B46C7D">
          <w:rPr>
            <w:rFonts w:ascii="Calibri" w:hAnsi="Calibri" w:cs="Calibri"/>
            <w:rPrChange w:id="706" w:author="Reza Rajan" w:date="2020-03-13T09:35:00Z">
              <w:rPr/>
            </w:rPrChange>
          </w:rPr>
          <w:fldChar w:fldCharType="begin"/>
        </w:r>
        <w:r w:rsidRPr="00B46C7D">
          <w:rPr>
            <w:rFonts w:ascii="Calibri" w:hAnsi="Calibri" w:cs="Calibri"/>
            <w:rPrChange w:id="707" w:author="Reza Rajan" w:date="2020-03-13T09:35:00Z">
              <w:rPr/>
            </w:rPrChange>
          </w:rPr>
          <w:instrText xml:space="preserve"> SEQ Figure \* ARABIC </w:instrText>
        </w:r>
      </w:ins>
      <w:r w:rsidRPr="00B46C7D">
        <w:rPr>
          <w:rFonts w:ascii="Calibri" w:hAnsi="Calibri" w:cs="Calibri"/>
          <w:rPrChange w:id="708" w:author="Reza Rajan" w:date="2020-03-13T09:35:00Z">
            <w:rPr/>
          </w:rPrChange>
        </w:rPr>
        <w:fldChar w:fldCharType="separate"/>
      </w:r>
      <w:ins w:id="709" w:author="Reza Rajan" w:date="2020-03-13T09:30:00Z">
        <w:r w:rsidR="008B2878" w:rsidRPr="00B46C7D">
          <w:rPr>
            <w:rFonts w:ascii="Calibri" w:hAnsi="Calibri" w:cs="Calibri"/>
            <w:noProof/>
            <w:rPrChange w:id="710" w:author="Reza Rajan" w:date="2020-03-13T09:35:00Z">
              <w:rPr>
                <w:noProof/>
              </w:rPr>
            </w:rPrChange>
          </w:rPr>
          <w:t>3</w:t>
        </w:r>
      </w:ins>
      <w:ins w:id="711" w:author="Reza Rajan" w:date="2020-03-13T09:25:00Z">
        <w:r w:rsidRPr="00B46C7D">
          <w:rPr>
            <w:rFonts w:ascii="Calibri" w:hAnsi="Calibri" w:cs="Calibri"/>
            <w:rPrChange w:id="712" w:author="Reza Rajan" w:date="2020-03-13T09:35:00Z">
              <w:rPr/>
            </w:rPrChange>
          </w:rPr>
          <w:fldChar w:fldCharType="end"/>
        </w:r>
        <w:r w:rsidRPr="00B46C7D">
          <w:rPr>
            <w:rFonts w:ascii="Calibri" w:hAnsi="Calibri" w:cs="Calibri"/>
            <w:lang w:val="en-US"/>
            <w:rPrChange w:id="713" w:author="Reza Rajan" w:date="2020-03-13T09:35:00Z">
              <w:rPr>
                <w:lang w:val="en-US"/>
              </w:rPr>
            </w:rPrChange>
          </w:rPr>
          <w:t xml:space="preserve"> - Final Mapping Stage (3/3)</w:t>
        </w:r>
      </w:ins>
    </w:p>
    <w:p w14:paraId="3395C123" w14:textId="77777777" w:rsidR="00A213D1" w:rsidRPr="00B46C7D" w:rsidRDefault="00F700DA" w:rsidP="009E445A">
      <w:pPr>
        <w:keepNext/>
        <w:spacing w:line="276" w:lineRule="auto"/>
        <w:jc w:val="center"/>
        <w:rPr>
          <w:ins w:id="714" w:author="Reza Rajan" w:date="2020-03-13T09:25:00Z"/>
          <w:rFonts w:ascii="Calibri" w:hAnsi="Calibri" w:cs="Calibri"/>
          <w:rPrChange w:id="715" w:author="Reza Rajan" w:date="2020-03-13T09:35:00Z">
            <w:rPr>
              <w:ins w:id="716" w:author="Reza Rajan" w:date="2020-03-13T09:25:00Z"/>
            </w:rPr>
          </w:rPrChange>
        </w:rPr>
        <w:pPrChange w:id="717" w:author="Reza Rajan" w:date="2020-03-13T09:41:00Z">
          <w:pPr>
            <w:spacing w:line="360" w:lineRule="auto"/>
          </w:pPr>
        </w:pPrChange>
      </w:pPr>
      <w:ins w:id="718" w:author="Reza Rajan" w:date="2020-03-13T05:45:00Z">
        <w:r w:rsidRPr="00B46C7D">
          <w:rPr>
            <w:rFonts w:ascii="Calibri" w:hAnsi="Calibri" w:cs="Calibri"/>
            <w:noProof/>
            <w:rPrChange w:id="719" w:author="Reza Rajan" w:date="2020-03-13T09:35:00Z">
              <w:rPr>
                <w:noProof/>
              </w:rPr>
            </w:rPrChange>
          </w:rPr>
          <w:drawing>
            <wp:inline distT="0" distB="0" distL="0" distR="0" wp14:anchorId="59CE9F9B" wp14:editId="66EB76A0">
              <wp:extent cx="2119595" cy="2114573"/>
              <wp:effectExtent l="0" t="0" r="1905" b="0"/>
              <wp:docPr id="13" name="Picture 13" descr="A picture containing indoor, white, photo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" name="AprilResult_screenshot_28.02.2020.png"/>
                      <pic:cNvPicPr/>
                    </pic:nvPicPr>
                    <pic:blipFill rotWithShape="1"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16131"/>
                      <a:stretch/>
                    </pic:blipFill>
                    <pic:spPr bwMode="auto">
                      <a:xfrm>
                        <a:off x="0" y="0"/>
                        <a:ext cx="2139813" cy="2134743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4090E2CF" w14:textId="63091867" w:rsidR="00F700DA" w:rsidRPr="00B46C7D" w:rsidRDefault="00A213D1" w:rsidP="009E445A">
      <w:pPr>
        <w:pStyle w:val="Caption"/>
        <w:spacing w:line="276" w:lineRule="auto"/>
        <w:jc w:val="center"/>
        <w:rPr>
          <w:ins w:id="720" w:author="Reza Rajan" w:date="2020-03-13T05:49:00Z"/>
          <w:rFonts w:ascii="Calibri" w:hAnsi="Calibri" w:cs="Calibri"/>
          <w:lang w:val="en-CA"/>
          <w:rPrChange w:id="721" w:author="Reza Rajan" w:date="2020-03-13T09:35:00Z">
            <w:rPr>
              <w:ins w:id="722" w:author="Reza Rajan" w:date="2020-03-13T05:49:00Z"/>
              <w:rFonts w:ascii="Calibri" w:hAnsi="Calibri" w:cs="Calibri"/>
              <w:lang w:val="en-CA"/>
            </w:rPr>
          </w:rPrChange>
        </w:rPr>
        <w:pPrChange w:id="723" w:author="Reza Rajan" w:date="2020-03-13T09:41:00Z">
          <w:pPr>
            <w:spacing w:line="360" w:lineRule="auto"/>
          </w:pPr>
        </w:pPrChange>
      </w:pPr>
      <w:ins w:id="724" w:author="Reza Rajan" w:date="2020-03-13T09:25:00Z">
        <w:r w:rsidRPr="00B46C7D">
          <w:rPr>
            <w:rFonts w:ascii="Calibri" w:hAnsi="Calibri" w:cs="Calibri"/>
            <w:rPrChange w:id="725" w:author="Reza Rajan" w:date="2020-03-13T09:35:00Z">
              <w:rPr/>
            </w:rPrChange>
          </w:rPr>
          <w:t xml:space="preserve">Figure </w:t>
        </w:r>
        <w:r w:rsidRPr="00B46C7D">
          <w:rPr>
            <w:rFonts w:ascii="Calibri" w:hAnsi="Calibri" w:cs="Calibri"/>
            <w:rPrChange w:id="726" w:author="Reza Rajan" w:date="2020-03-13T09:35:00Z">
              <w:rPr/>
            </w:rPrChange>
          </w:rPr>
          <w:fldChar w:fldCharType="begin"/>
        </w:r>
        <w:r w:rsidRPr="00B46C7D">
          <w:rPr>
            <w:rFonts w:ascii="Calibri" w:hAnsi="Calibri" w:cs="Calibri"/>
            <w:rPrChange w:id="727" w:author="Reza Rajan" w:date="2020-03-13T09:35:00Z">
              <w:rPr/>
            </w:rPrChange>
          </w:rPr>
          <w:instrText xml:space="preserve"> SEQ Figure \* ARABIC </w:instrText>
        </w:r>
      </w:ins>
      <w:r w:rsidRPr="00B46C7D">
        <w:rPr>
          <w:rFonts w:ascii="Calibri" w:hAnsi="Calibri" w:cs="Calibri"/>
          <w:rPrChange w:id="728" w:author="Reza Rajan" w:date="2020-03-13T09:35:00Z">
            <w:rPr/>
          </w:rPrChange>
        </w:rPr>
        <w:fldChar w:fldCharType="separate"/>
      </w:r>
      <w:ins w:id="729" w:author="Reza Rajan" w:date="2020-03-13T09:30:00Z">
        <w:r w:rsidR="008B2878" w:rsidRPr="00B46C7D">
          <w:rPr>
            <w:rFonts w:ascii="Calibri" w:hAnsi="Calibri" w:cs="Calibri"/>
            <w:noProof/>
            <w:rPrChange w:id="730" w:author="Reza Rajan" w:date="2020-03-13T09:35:00Z">
              <w:rPr>
                <w:noProof/>
              </w:rPr>
            </w:rPrChange>
          </w:rPr>
          <w:t>4</w:t>
        </w:r>
      </w:ins>
      <w:ins w:id="731" w:author="Reza Rajan" w:date="2020-03-13T09:25:00Z">
        <w:r w:rsidRPr="00B46C7D">
          <w:rPr>
            <w:rFonts w:ascii="Calibri" w:hAnsi="Calibri" w:cs="Calibri"/>
            <w:rPrChange w:id="732" w:author="Reza Rajan" w:date="2020-03-13T09:35:00Z">
              <w:rPr/>
            </w:rPrChange>
          </w:rPr>
          <w:fldChar w:fldCharType="end"/>
        </w:r>
        <w:r w:rsidRPr="00B46C7D">
          <w:rPr>
            <w:rFonts w:ascii="Calibri" w:hAnsi="Calibri" w:cs="Calibri"/>
            <w:lang w:val="en-US"/>
            <w:rPrChange w:id="733" w:author="Reza Rajan" w:date="2020-03-13T09:35:00Z">
              <w:rPr>
                <w:lang w:val="en-US"/>
              </w:rPr>
            </w:rPrChange>
          </w:rPr>
          <w:t xml:space="preserve"> - Mapping Location</w:t>
        </w:r>
      </w:ins>
    </w:p>
    <w:p w14:paraId="126C47E4" w14:textId="5F0EBBCF" w:rsidR="00B46C7D" w:rsidRDefault="00B46C7D" w:rsidP="00B46C7D">
      <w:pPr>
        <w:spacing w:line="276" w:lineRule="auto"/>
        <w:jc w:val="both"/>
        <w:rPr>
          <w:ins w:id="734" w:author="Reza Rajan" w:date="2020-03-13T09:36:00Z"/>
          <w:rFonts w:ascii="Calibri" w:hAnsi="Calibri" w:cs="Calibri"/>
          <w:lang w:val="en-CA"/>
        </w:rPr>
        <w:pPrChange w:id="735" w:author="Reza Rajan" w:date="2020-03-13T09:37:00Z">
          <w:pPr>
            <w:spacing w:line="360" w:lineRule="auto"/>
            <w:jc w:val="both"/>
          </w:pPr>
        </w:pPrChange>
      </w:pPr>
    </w:p>
    <w:p w14:paraId="6BA97A27" w14:textId="19103AA2" w:rsidR="00575165" w:rsidRPr="00B46C7D" w:rsidRDefault="009F3932" w:rsidP="00B46C7D">
      <w:pPr>
        <w:spacing w:line="276" w:lineRule="auto"/>
        <w:jc w:val="both"/>
        <w:rPr>
          <w:ins w:id="736" w:author="Reza Rajan" w:date="2020-03-13T05:55:00Z"/>
          <w:rFonts w:ascii="Calibri" w:hAnsi="Calibri" w:cs="Calibri"/>
          <w:lang w:val="en-CA"/>
          <w:rPrChange w:id="737" w:author="Reza Rajan" w:date="2020-03-13T09:35:00Z">
            <w:rPr>
              <w:ins w:id="738" w:author="Reza Rajan" w:date="2020-03-13T05:55:00Z"/>
              <w:rFonts w:ascii="Calibri" w:hAnsi="Calibri" w:cs="Calibri"/>
              <w:lang w:val="en-CA"/>
            </w:rPr>
          </w:rPrChange>
        </w:rPr>
        <w:pPrChange w:id="739" w:author="Reza Rajan" w:date="2020-03-13T09:37:00Z">
          <w:pPr>
            <w:spacing w:line="360" w:lineRule="auto"/>
            <w:jc w:val="both"/>
          </w:pPr>
        </w:pPrChange>
      </w:pPr>
      <w:ins w:id="740" w:author="Reza Rajan" w:date="2020-03-13T05:50:00Z">
        <w:r>
          <w:rPr>
            <w:rFonts w:ascii="Calibri" w:hAnsi="Calibri" w:cs="Calibri"/>
            <w:lang w:val="en-CA"/>
          </w:rPr>
          <w:t xml:space="preserve">In </w:t>
        </w:r>
        <w:r>
          <w:rPr>
            <w:rFonts w:ascii="Calibri" w:hAnsi="Calibri" w:cs="Calibri"/>
            <w:lang w:val="en-CA"/>
          </w:rPr>
          <w:fldChar w:fldCharType="begin"/>
        </w:r>
        <w:r>
          <w:rPr>
            <w:rFonts w:ascii="Calibri" w:hAnsi="Calibri" w:cs="Calibri"/>
            <w:lang w:val="en-CA"/>
          </w:rPr>
          <w:instrText xml:space="preserve"> REF _Ref34971054 \h </w:instrText>
        </w:r>
      </w:ins>
      <w:r>
        <w:rPr>
          <w:rFonts w:ascii="Calibri" w:hAnsi="Calibri" w:cs="Calibri"/>
          <w:lang w:val="en-CA"/>
        </w:rPr>
      </w:r>
      <w:r w:rsidR="00382F25">
        <w:rPr>
          <w:rFonts w:ascii="Calibri" w:hAnsi="Calibri" w:cs="Calibri"/>
          <w:lang w:val="en-CA"/>
        </w:rPr>
        <w:instrText xml:space="preserve"> \* MERGEFORMAT </w:instrText>
      </w:r>
      <w:r>
        <w:rPr>
          <w:rFonts w:ascii="Calibri" w:hAnsi="Calibri" w:cs="Calibri"/>
          <w:lang w:val="en-CA"/>
        </w:rPr>
        <w:fldChar w:fldCharType="separate"/>
      </w:r>
      <w:ins w:id="741" w:author="Reza Rajan" w:date="2020-03-13T07:04:00Z">
        <w:r w:rsidR="00154C62">
          <w:t xml:space="preserve">Figure </w:t>
        </w:r>
        <w:r w:rsidR="00154C62">
          <w:rPr>
            <w:noProof/>
          </w:rPr>
          <w:t>1</w:t>
        </w:r>
      </w:ins>
      <w:ins w:id="742" w:author="Reza Rajan" w:date="2020-03-13T05:50:00Z">
        <w:r>
          <w:rPr>
            <w:rFonts w:ascii="Calibri" w:hAnsi="Calibri" w:cs="Calibri"/>
            <w:lang w:val="en-CA"/>
          </w:rPr>
          <w:fldChar w:fldCharType="end"/>
        </w:r>
        <w:r>
          <w:rPr>
            <w:rFonts w:ascii="Calibri" w:hAnsi="Calibri" w:cs="Calibri"/>
            <w:lang w:val="en-CA"/>
          </w:rPr>
          <w:t xml:space="preserve"> to </w:t>
        </w:r>
        <w:r>
          <w:rPr>
            <w:rFonts w:ascii="Calibri" w:hAnsi="Calibri" w:cs="Calibri"/>
            <w:lang w:val="en-CA"/>
          </w:rPr>
          <w:fldChar w:fldCharType="begin"/>
        </w:r>
        <w:r>
          <w:rPr>
            <w:rFonts w:ascii="Calibri" w:hAnsi="Calibri" w:cs="Calibri"/>
            <w:lang w:val="en-CA"/>
          </w:rPr>
          <w:instrText xml:space="preserve"> REF _Ref34971073 \h </w:instrText>
        </w:r>
      </w:ins>
      <w:r>
        <w:rPr>
          <w:rFonts w:ascii="Calibri" w:hAnsi="Calibri" w:cs="Calibri"/>
          <w:lang w:val="en-CA"/>
        </w:rPr>
      </w:r>
      <w:r w:rsidR="00382F25">
        <w:rPr>
          <w:rFonts w:ascii="Calibri" w:hAnsi="Calibri" w:cs="Calibri"/>
          <w:lang w:val="en-CA"/>
        </w:rPr>
        <w:instrText xml:space="preserve"> \* MERGEFORMAT </w:instrText>
      </w:r>
      <w:r>
        <w:rPr>
          <w:rFonts w:ascii="Calibri" w:hAnsi="Calibri" w:cs="Calibri"/>
          <w:lang w:val="en-CA"/>
        </w:rPr>
        <w:fldChar w:fldCharType="separate"/>
      </w:r>
      <w:ins w:id="743" w:author="Reza Rajan" w:date="2020-03-13T07:18:00Z">
        <w:r w:rsidR="00040C8C">
          <w:t xml:space="preserve">Figure </w:t>
        </w:r>
        <w:r w:rsidR="00040C8C">
          <w:rPr>
            <w:noProof/>
          </w:rPr>
          <w:t>3</w:t>
        </w:r>
      </w:ins>
      <w:ins w:id="744" w:author="Reza Rajan" w:date="2020-03-13T05:50:00Z">
        <w:r>
          <w:rPr>
            <w:rFonts w:ascii="Calibri" w:hAnsi="Calibri" w:cs="Calibri"/>
            <w:lang w:val="en-CA"/>
          </w:rPr>
          <w:fldChar w:fldCharType="end"/>
        </w:r>
      </w:ins>
      <w:ins w:id="745" w:author="Reza Rajan" w:date="2020-03-13T05:51:00Z">
        <w:r w:rsidR="001B79B3">
          <w:rPr>
            <w:rFonts w:ascii="Calibri" w:hAnsi="Calibri" w:cs="Calibri"/>
            <w:lang w:val="en-CA"/>
          </w:rPr>
          <w:t xml:space="preserve">, note that the image has been cropped. </w:t>
        </w:r>
        <w:r w:rsidR="001B79B3" w:rsidRPr="00B46C7D">
          <w:rPr>
            <w:rFonts w:ascii="Calibri" w:hAnsi="Calibri" w:cs="Calibri"/>
            <w:lang w:val="en-CA"/>
            <w:rPrChange w:id="746" w:author="Reza Rajan" w:date="2020-03-13T09:35:00Z">
              <w:rPr>
                <w:rFonts w:ascii="Calibri" w:hAnsi="Calibri" w:cs="Calibri"/>
                <w:lang w:val="en-CA"/>
              </w:rPr>
            </w:rPrChange>
          </w:rPr>
          <w:t>The resolution of the true occupancy grid contains</w:t>
        </w:r>
      </w:ins>
      <w:ins w:id="747" w:author="Reza Rajan" w:date="2020-03-13T05:52:00Z">
        <w:r w:rsidR="007709E2" w:rsidRPr="00B46C7D">
          <w:rPr>
            <w:rFonts w:ascii="Calibri" w:hAnsi="Calibri" w:cs="Calibri"/>
            <w:lang w:val="en-CA"/>
            <w:rPrChange w:id="748" w:author="Reza Rajan" w:date="2020-03-13T09:35:00Z">
              <w:rPr>
                <w:rFonts w:ascii="Calibri" w:hAnsi="Calibri" w:cs="Calibri"/>
                <w:lang w:val="en-CA"/>
              </w:rPr>
            </w:rPrChange>
          </w:rPr>
          <w:t xml:space="preserve"> empty space, which </w:t>
        </w:r>
        <w:r w:rsidR="007709E2" w:rsidRPr="00B46C7D">
          <w:rPr>
            <w:rFonts w:ascii="Calibri" w:hAnsi="Calibri" w:cs="Calibri"/>
            <w:lang w:val="en-CA"/>
            <w:rPrChange w:id="749" w:author="Reza Rajan" w:date="2020-03-13T09:35:00Z">
              <w:rPr>
                <w:rFonts w:ascii="Calibri" w:hAnsi="Calibri" w:cs="Calibri"/>
                <w:lang w:val="en-CA"/>
              </w:rPr>
            </w:rPrChange>
          </w:rPr>
          <w:t xml:space="preserve">is out of bounds for the </w:t>
        </w:r>
        <w:r w:rsidR="002C0FBC" w:rsidRPr="00B46C7D">
          <w:rPr>
            <w:rFonts w:ascii="Calibri" w:hAnsi="Calibri" w:cs="Calibri"/>
            <w:lang w:val="en-CA"/>
            <w:rPrChange w:id="750" w:author="Reza Rajan" w:date="2020-03-13T09:35:00Z">
              <w:rPr>
                <w:rFonts w:ascii="Calibri" w:hAnsi="Calibri" w:cs="Calibri"/>
                <w:lang w:val="en-CA"/>
              </w:rPr>
            </w:rPrChange>
          </w:rPr>
          <w:t xml:space="preserve">IPS, but is </w:t>
        </w:r>
        <w:r w:rsidR="00382F25" w:rsidRPr="00B46C7D">
          <w:rPr>
            <w:rFonts w:ascii="Calibri" w:hAnsi="Calibri" w:cs="Calibri"/>
            <w:lang w:val="en-CA"/>
            <w:rPrChange w:id="751" w:author="Reza Rajan" w:date="2020-03-13T09:35:00Z">
              <w:rPr>
                <w:rFonts w:ascii="Calibri" w:hAnsi="Calibri" w:cs="Calibri"/>
                <w:lang w:val="en-CA"/>
              </w:rPr>
            </w:rPrChange>
          </w:rPr>
          <w:t>required due to positioning offset.</w:t>
        </w:r>
      </w:ins>
    </w:p>
    <w:p w14:paraId="301D0A45" w14:textId="77777777" w:rsidR="008B2878" w:rsidRPr="00B46C7D" w:rsidRDefault="008B2878" w:rsidP="00B46C7D">
      <w:pPr>
        <w:keepNext/>
        <w:spacing w:line="276" w:lineRule="auto"/>
        <w:jc w:val="both"/>
        <w:rPr>
          <w:ins w:id="752" w:author="Reza Rajan" w:date="2020-03-13T09:29:00Z"/>
          <w:rFonts w:ascii="Calibri" w:hAnsi="Calibri" w:cs="Calibri"/>
          <w:rPrChange w:id="753" w:author="Reza Rajan" w:date="2020-03-13T09:35:00Z">
            <w:rPr>
              <w:ins w:id="754" w:author="Reza Rajan" w:date="2020-03-13T09:29:00Z"/>
            </w:rPr>
          </w:rPrChange>
        </w:rPr>
        <w:pPrChange w:id="755" w:author="Reza Rajan" w:date="2020-03-13T09:37:00Z">
          <w:pPr>
            <w:keepNext/>
            <w:spacing w:line="360" w:lineRule="auto"/>
            <w:jc w:val="center"/>
          </w:pPr>
        </w:pPrChange>
      </w:pPr>
      <w:ins w:id="756" w:author="Reza Rajan" w:date="2020-03-13T09:28:00Z">
        <w:r w:rsidRPr="00B46C7D">
          <w:rPr>
            <w:rFonts w:ascii="Calibri" w:hAnsi="Calibri" w:cs="Calibri"/>
            <w:noProof/>
            <w:lang w:val="en-CA"/>
            <w:rPrChange w:id="757" w:author="Reza Rajan" w:date="2020-03-13T09:35:00Z">
              <w:rPr>
                <w:rFonts w:ascii="Calibri" w:hAnsi="Calibri" w:cs="Calibri"/>
                <w:noProof/>
                <w:lang w:val="en-CA"/>
              </w:rPr>
            </w:rPrChange>
          </w:rPr>
          <w:drawing>
            <wp:inline distT="0" distB="0" distL="0" distR="0" wp14:anchorId="3F022149" wp14:editId="4FC3D49F">
              <wp:extent cx="2772383" cy="2772383"/>
              <wp:effectExtent l="0" t="0" r="0" b="0"/>
              <wp:docPr id="11" name="Picture 11" descr="A close up of a logo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" name="lab_2_sedra.pgm"/>
                      <pic:cNvPicPr/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772383" cy="277238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96A9AED" w14:textId="319209EF" w:rsidR="00A05026" w:rsidRPr="00B46C7D" w:rsidRDefault="008B2878" w:rsidP="00B46C7D">
      <w:pPr>
        <w:pStyle w:val="Caption"/>
        <w:spacing w:line="276" w:lineRule="auto"/>
        <w:jc w:val="both"/>
        <w:rPr>
          <w:ins w:id="758" w:author="Reza Rajan" w:date="2020-03-13T09:27:00Z"/>
          <w:rFonts w:ascii="Calibri" w:hAnsi="Calibri" w:cs="Calibri"/>
          <w:rPrChange w:id="759" w:author="Reza Rajan" w:date="2020-03-13T09:35:00Z">
            <w:rPr>
              <w:ins w:id="760" w:author="Reza Rajan" w:date="2020-03-13T09:27:00Z"/>
            </w:rPr>
          </w:rPrChange>
        </w:rPr>
        <w:pPrChange w:id="761" w:author="Reza Rajan" w:date="2020-03-13T09:37:00Z">
          <w:pPr>
            <w:spacing w:line="360" w:lineRule="auto"/>
            <w:ind w:left="4800"/>
            <w:jc w:val="both"/>
          </w:pPr>
        </w:pPrChange>
      </w:pPr>
      <w:ins w:id="762" w:author="Reza Rajan" w:date="2020-03-13T09:29:00Z">
        <w:r w:rsidRPr="00B46C7D">
          <w:rPr>
            <w:rFonts w:ascii="Calibri" w:hAnsi="Calibri" w:cs="Calibri"/>
            <w:rPrChange w:id="763" w:author="Reza Rajan" w:date="2020-03-13T09:35:00Z">
              <w:rPr/>
            </w:rPrChange>
          </w:rPr>
          <w:t xml:space="preserve">Figure </w:t>
        </w:r>
        <w:r w:rsidRPr="00B46C7D">
          <w:rPr>
            <w:rFonts w:ascii="Calibri" w:hAnsi="Calibri" w:cs="Calibri"/>
            <w:rPrChange w:id="764" w:author="Reza Rajan" w:date="2020-03-13T09:35:00Z">
              <w:rPr/>
            </w:rPrChange>
          </w:rPr>
          <w:fldChar w:fldCharType="begin"/>
        </w:r>
        <w:r w:rsidRPr="00B46C7D">
          <w:rPr>
            <w:rFonts w:ascii="Calibri" w:hAnsi="Calibri" w:cs="Calibri"/>
            <w:rPrChange w:id="765" w:author="Reza Rajan" w:date="2020-03-13T09:35:00Z">
              <w:rPr/>
            </w:rPrChange>
          </w:rPr>
          <w:instrText xml:space="preserve"> SEQ Figure \* ARABIC </w:instrText>
        </w:r>
      </w:ins>
      <w:r w:rsidRPr="00B46C7D">
        <w:rPr>
          <w:rFonts w:ascii="Calibri" w:hAnsi="Calibri" w:cs="Calibri"/>
          <w:rPrChange w:id="766" w:author="Reza Rajan" w:date="2020-03-13T09:35:00Z">
            <w:rPr/>
          </w:rPrChange>
        </w:rPr>
        <w:fldChar w:fldCharType="separate"/>
      </w:r>
      <w:ins w:id="767" w:author="Reza Rajan" w:date="2020-03-13T09:30:00Z">
        <w:r w:rsidRPr="00B46C7D">
          <w:rPr>
            <w:rFonts w:ascii="Calibri" w:hAnsi="Calibri" w:cs="Calibri"/>
            <w:noProof/>
            <w:rPrChange w:id="768" w:author="Reza Rajan" w:date="2020-03-13T09:35:00Z">
              <w:rPr>
                <w:noProof/>
              </w:rPr>
            </w:rPrChange>
          </w:rPr>
          <w:t>5</w:t>
        </w:r>
      </w:ins>
      <w:ins w:id="769" w:author="Reza Rajan" w:date="2020-03-13T09:29:00Z">
        <w:r w:rsidRPr="00B46C7D">
          <w:rPr>
            <w:rFonts w:ascii="Calibri" w:hAnsi="Calibri" w:cs="Calibri"/>
            <w:rPrChange w:id="770" w:author="Reza Rajan" w:date="2020-03-13T09:35:00Z">
              <w:rPr/>
            </w:rPrChange>
          </w:rPr>
          <w:fldChar w:fldCharType="end"/>
        </w:r>
        <w:r w:rsidRPr="00B46C7D">
          <w:rPr>
            <w:rFonts w:ascii="Calibri" w:hAnsi="Calibri" w:cs="Calibri"/>
            <w:lang w:val="en-US"/>
            <w:rPrChange w:id="771" w:author="Reza Rajan" w:date="2020-03-13T09:35:00Z">
              <w:rPr>
                <w:lang w:val="en-US"/>
              </w:rPr>
            </w:rPrChange>
          </w:rPr>
          <w:t xml:space="preserve"> - Mapping Using Odometer Readings</w:t>
        </w:r>
      </w:ins>
    </w:p>
    <w:p w14:paraId="769B4DE1" w14:textId="51BCEA47" w:rsidR="00992376" w:rsidRPr="00B46C7D" w:rsidRDefault="004B07B8" w:rsidP="00B46C7D">
      <w:pPr>
        <w:spacing w:line="276" w:lineRule="auto"/>
        <w:jc w:val="both"/>
        <w:rPr>
          <w:ins w:id="772" w:author="Reza Rajan" w:date="2020-03-13T06:03:00Z"/>
          <w:rFonts w:ascii="Calibri" w:hAnsi="Calibri" w:cs="Calibri"/>
          <w:lang w:val="en-CA"/>
          <w:rPrChange w:id="773" w:author="Reza Rajan" w:date="2020-03-13T09:35:00Z">
            <w:rPr>
              <w:ins w:id="774" w:author="Reza Rajan" w:date="2020-03-13T06:03:00Z"/>
              <w:rFonts w:ascii="Calibri" w:hAnsi="Calibri" w:cs="Calibri"/>
              <w:lang w:val="en-CA"/>
            </w:rPr>
          </w:rPrChange>
        </w:rPr>
        <w:pPrChange w:id="775" w:author="Reza Rajan" w:date="2020-03-13T09:37:00Z">
          <w:pPr>
            <w:spacing w:line="360" w:lineRule="auto"/>
            <w:jc w:val="both"/>
          </w:pPr>
        </w:pPrChange>
      </w:pPr>
      <w:ins w:id="776" w:author="Reza Rajan" w:date="2020-03-13T09:26:00Z">
        <w:r w:rsidRPr="00B46C7D">
          <w:rPr>
            <w:rFonts w:ascii="Calibri" w:hAnsi="Calibri" w:cs="Calibri"/>
            <w:lang w:val="en-CA"/>
            <w:rPrChange w:id="777" w:author="Reza Rajan" w:date="2020-03-13T09:35:00Z">
              <w:rPr>
                <w:rFonts w:ascii="Calibri" w:hAnsi="Calibri" w:cs="Calibri"/>
                <w:lang w:val="en-CA"/>
              </w:rPr>
            </w:rPrChange>
          </w:rPr>
          <w:t>As a point of comparison, the same mapping was performed using the odometer reading  from the Turtlebot only</w:t>
        </w:r>
      </w:ins>
      <w:ins w:id="778" w:author="Reza Rajan" w:date="2020-03-13T06:35:00Z">
        <w:r w:rsidR="00955874" w:rsidRPr="00B46C7D">
          <w:rPr>
            <w:rFonts w:ascii="Calibri" w:hAnsi="Calibri" w:cs="Calibri"/>
            <w:lang w:val="en-CA"/>
            <w:rPrChange w:id="779" w:author="Reza Rajan" w:date="2020-03-13T09:35:00Z">
              <w:rPr>
                <w:rFonts w:ascii="Calibri" w:hAnsi="Calibri" w:cs="Calibri"/>
                <w:lang w:val="en-CA"/>
              </w:rPr>
            </w:rPrChange>
          </w:rPr>
          <w:t xml:space="preserve">; </w:t>
        </w:r>
      </w:ins>
      <w:ins w:id="780" w:author="Reza Rajan" w:date="2020-03-13T06:04:00Z">
        <w:r w:rsidR="00C333BF" w:rsidRPr="00B46C7D">
          <w:rPr>
            <w:rFonts w:ascii="Calibri" w:hAnsi="Calibri" w:cs="Calibri"/>
            <w:lang w:val="en-CA"/>
            <w:rPrChange w:id="781" w:author="Reza Rajan" w:date="2020-03-13T09:35:00Z">
              <w:rPr>
                <w:rFonts w:ascii="Calibri" w:hAnsi="Calibri" w:cs="Calibri"/>
                <w:lang w:val="en-CA"/>
              </w:rPr>
            </w:rPrChange>
          </w:rPr>
          <w:fldChar w:fldCharType="begin"/>
        </w:r>
        <w:r w:rsidR="00C333BF" w:rsidRPr="00B46C7D">
          <w:rPr>
            <w:rFonts w:ascii="Calibri" w:hAnsi="Calibri" w:cs="Calibri"/>
            <w:lang w:val="en-CA"/>
            <w:rPrChange w:id="782" w:author="Reza Rajan" w:date="2020-03-13T09:35:00Z">
              <w:rPr>
                <w:rFonts w:ascii="Calibri" w:hAnsi="Calibri" w:cs="Calibri"/>
                <w:lang w:val="en-CA"/>
              </w:rPr>
            </w:rPrChange>
          </w:rPr>
          <w:instrText xml:space="preserve"> REF _Ref34971874 \h </w:instrText>
        </w:r>
      </w:ins>
      <w:r w:rsidR="00DA11D1" w:rsidRPr="00B46C7D">
        <w:rPr>
          <w:rFonts w:ascii="Calibri" w:hAnsi="Calibri" w:cs="Calibri"/>
          <w:lang w:val="en-CA"/>
          <w:rPrChange w:id="783" w:author="Reza Rajan" w:date="2020-03-13T09:35:00Z">
            <w:rPr>
              <w:rFonts w:ascii="Calibri" w:hAnsi="Calibri" w:cs="Calibri"/>
              <w:lang w:val="en-CA"/>
            </w:rPr>
          </w:rPrChange>
        </w:rPr>
        <w:instrText xml:space="preserve"> \* MERGEFORMAT </w:instrText>
      </w:r>
      <w:r w:rsidR="00C333BF" w:rsidRPr="00B46C7D">
        <w:rPr>
          <w:rFonts w:ascii="Calibri" w:hAnsi="Calibri" w:cs="Calibri"/>
          <w:lang w:val="en-CA"/>
          <w:rPrChange w:id="784" w:author="Reza Rajan" w:date="2020-03-13T09:35:00Z">
            <w:rPr>
              <w:rFonts w:ascii="Calibri" w:hAnsi="Calibri" w:cs="Calibri"/>
              <w:lang w:val="en-CA"/>
            </w:rPr>
          </w:rPrChange>
        </w:rPr>
      </w:r>
      <w:r w:rsidR="00C333BF" w:rsidRPr="00B46C7D">
        <w:rPr>
          <w:rFonts w:ascii="Calibri" w:hAnsi="Calibri" w:cs="Calibri"/>
          <w:lang w:val="en-CA"/>
          <w:rPrChange w:id="785" w:author="Reza Rajan" w:date="2020-03-13T09:35:00Z">
            <w:rPr>
              <w:rFonts w:ascii="Calibri" w:hAnsi="Calibri" w:cs="Calibri"/>
              <w:lang w:val="en-CA"/>
            </w:rPr>
          </w:rPrChange>
        </w:rPr>
        <w:fldChar w:fldCharType="separate"/>
      </w:r>
      <w:ins w:id="786" w:author="Reza Rajan" w:date="2020-03-13T07:18:00Z">
        <w:r w:rsidR="00040C8C" w:rsidRPr="00B46C7D">
          <w:rPr>
            <w:rFonts w:ascii="Calibri" w:hAnsi="Calibri" w:cs="Calibri"/>
            <w:rPrChange w:id="787" w:author="Reza Rajan" w:date="2020-03-13T09:35:00Z">
              <w:rPr/>
            </w:rPrChange>
          </w:rPr>
          <w:t xml:space="preserve">Figure </w:t>
        </w:r>
        <w:r w:rsidR="00040C8C" w:rsidRPr="00B46C7D">
          <w:rPr>
            <w:rFonts w:ascii="Calibri" w:hAnsi="Calibri" w:cs="Calibri"/>
            <w:noProof/>
            <w:rPrChange w:id="788" w:author="Reza Rajan" w:date="2020-03-13T09:35:00Z">
              <w:rPr>
                <w:noProof/>
              </w:rPr>
            </w:rPrChange>
          </w:rPr>
          <w:t>5</w:t>
        </w:r>
      </w:ins>
      <w:ins w:id="789" w:author="Reza Rajan" w:date="2020-03-13T06:04:00Z">
        <w:r w:rsidR="00C333BF" w:rsidRPr="00B46C7D">
          <w:rPr>
            <w:rFonts w:ascii="Calibri" w:hAnsi="Calibri" w:cs="Calibri"/>
            <w:lang w:val="en-CA"/>
            <w:rPrChange w:id="790" w:author="Reza Rajan" w:date="2020-03-13T09:35:00Z">
              <w:rPr>
                <w:rFonts w:ascii="Calibri" w:hAnsi="Calibri" w:cs="Calibri"/>
                <w:lang w:val="en-CA"/>
              </w:rPr>
            </w:rPrChange>
          </w:rPr>
          <w:fldChar w:fldCharType="end"/>
        </w:r>
        <w:r w:rsidR="00C333BF" w:rsidRPr="00B46C7D">
          <w:rPr>
            <w:rFonts w:ascii="Calibri" w:hAnsi="Calibri" w:cs="Calibri"/>
            <w:lang w:val="en-CA"/>
            <w:rPrChange w:id="791" w:author="Reza Rajan" w:date="2020-03-13T09:35:00Z">
              <w:rPr>
                <w:rFonts w:ascii="Calibri" w:hAnsi="Calibri" w:cs="Calibri"/>
                <w:lang w:val="en-CA"/>
              </w:rPr>
            </w:rPrChange>
          </w:rPr>
          <w:t xml:space="preserve"> shows that odometer readings result in a less noisy, and thicker boundaries than with the maps created using the IPS readings. </w:t>
        </w:r>
      </w:ins>
      <w:ins w:id="792" w:author="Reza Rajan" w:date="2020-03-13T09:42:00Z">
        <w:r w:rsidR="006629E0">
          <w:rPr>
            <w:rFonts w:ascii="Calibri" w:hAnsi="Calibri" w:cs="Calibri"/>
            <w:lang w:val="en-CA"/>
          </w:rPr>
          <w:t>A potential reason</w:t>
        </w:r>
      </w:ins>
      <w:ins w:id="793" w:author="Reza Rajan" w:date="2020-03-13T06:04:00Z">
        <w:r w:rsidR="00C333BF" w:rsidRPr="00B46C7D">
          <w:rPr>
            <w:rFonts w:ascii="Calibri" w:hAnsi="Calibri" w:cs="Calibri"/>
            <w:lang w:val="en-CA"/>
            <w:rPrChange w:id="794" w:author="Reza Rajan" w:date="2020-03-13T09:35:00Z">
              <w:rPr>
                <w:rFonts w:ascii="Calibri" w:hAnsi="Calibri" w:cs="Calibri"/>
                <w:lang w:val="en-CA"/>
              </w:rPr>
            </w:rPrChange>
          </w:rPr>
          <w:t xml:space="preserve"> for this </w:t>
        </w:r>
      </w:ins>
      <w:ins w:id="795" w:author="Reza Rajan" w:date="2020-03-13T06:36:00Z">
        <w:r w:rsidR="00955874" w:rsidRPr="00B46C7D">
          <w:rPr>
            <w:rFonts w:ascii="Calibri" w:hAnsi="Calibri" w:cs="Calibri"/>
            <w:lang w:val="en-CA"/>
            <w:rPrChange w:id="796" w:author="Reza Rajan" w:date="2020-03-13T09:35:00Z">
              <w:rPr>
                <w:rFonts w:ascii="Calibri" w:hAnsi="Calibri" w:cs="Calibri"/>
                <w:lang w:val="en-CA"/>
              </w:rPr>
            </w:rPrChange>
          </w:rPr>
          <w:t xml:space="preserve">may </w:t>
        </w:r>
      </w:ins>
      <w:ins w:id="797" w:author="Reza Rajan" w:date="2020-03-13T06:04:00Z">
        <w:r w:rsidR="00C333BF" w:rsidRPr="00B46C7D">
          <w:rPr>
            <w:rFonts w:ascii="Calibri" w:hAnsi="Calibri" w:cs="Calibri"/>
            <w:lang w:val="en-CA"/>
            <w:rPrChange w:id="798" w:author="Reza Rajan" w:date="2020-03-13T09:35:00Z">
              <w:rPr>
                <w:rFonts w:ascii="Calibri" w:hAnsi="Calibri" w:cs="Calibri"/>
                <w:lang w:val="en-CA"/>
              </w:rPr>
            </w:rPrChange>
          </w:rPr>
          <w:t xml:space="preserve">include the fact that greater processing power is required for IPS mapping, compared to odometer mapping. The algorithms are run in a VirtualBox environment, which </w:t>
        </w:r>
      </w:ins>
      <w:ins w:id="799" w:author="Reza Rajan" w:date="2020-03-13T06:20:00Z">
        <w:r w:rsidR="00454A5C" w:rsidRPr="00B46C7D">
          <w:rPr>
            <w:rFonts w:ascii="Calibri" w:hAnsi="Calibri" w:cs="Calibri"/>
            <w:lang w:val="en-CA"/>
            <w:rPrChange w:id="800" w:author="Reza Rajan" w:date="2020-03-13T09:35:00Z">
              <w:rPr>
                <w:rFonts w:ascii="Calibri" w:hAnsi="Calibri" w:cs="Calibri"/>
                <w:lang w:val="en-CA"/>
              </w:rPr>
            </w:rPrChange>
          </w:rPr>
          <w:t>severely</w:t>
        </w:r>
      </w:ins>
      <w:ins w:id="801" w:author="Reza Rajan" w:date="2020-03-13T06:04:00Z">
        <w:r w:rsidR="00C333BF" w:rsidRPr="00B46C7D">
          <w:rPr>
            <w:rFonts w:ascii="Calibri" w:hAnsi="Calibri" w:cs="Calibri"/>
            <w:lang w:val="en-CA"/>
            <w:rPrChange w:id="802" w:author="Reza Rajan" w:date="2020-03-13T09:35:00Z">
              <w:rPr>
                <w:rFonts w:ascii="Calibri" w:hAnsi="Calibri" w:cs="Calibri"/>
                <w:lang w:val="en-CA"/>
              </w:rPr>
            </w:rPrChange>
          </w:rPr>
          <w:t xml:space="preserve"> limits the map-rendering capabilities of the system.</w:t>
        </w:r>
      </w:ins>
    </w:p>
    <w:p w14:paraId="4AB7418D" w14:textId="1ECD6F83" w:rsidR="00042AC7" w:rsidRPr="00B46C7D" w:rsidRDefault="00042AC7" w:rsidP="00B46C7D">
      <w:pPr>
        <w:pStyle w:val="Heading1"/>
        <w:spacing w:line="276" w:lineRule="auto"/>
        <w:jc w:val="both"/>
        <w:rPr>
          <w:ins w:id="803" w:author="Reza Rajan" w:date="2020-03-13T06:10:00Z"/>
          <w:rFonts w:ascii="Calibri" w:hAnsi="Calibri" w:cs="Calibri"/>
          <w:rPrChange w:id="804" w:author="Reza Rajan" w:date="2020-03-13T09:35:00Z">
            <w:rPr>
              <w:ins w:id="805" w:author="Reza Rajan" w:date="2020-03-13T06:10:00Z"/>
              <w:rFonts w:ascii="Calibri" w:hAnsi="Calibri" w:cs="Calibri"/>
            </w:rPr>
          </w:rPrChange>
        </w:rPr>
        <w:pPrChange w:id="806" w:author="Reza Rajan" w:date="2020-03-13T09:37:00Z">
          <w:pPr>
            <w:pStyle w:val="Heading1"/>
            <w:spacing w:line="360" w:lineRule="auto"/>
            <w:jc w:val="both"/>
          </w:pPr>
        </w:pPrChange>
      </w:pPr>
      <w:bookmarkStart w:id="807" w:name="_Toc34974482"/>
      <w:bookmarkStart w:id="808" w:name="_Toc34975486"/>
      <w:ins w:id="809" w:author="Reza Rajan" w:date="2020-03-13T06:10:00Z">
        <w:r w:rsidRPr="00B46C7D">
          <w:rPr>
            <w:rFonts w:ascii="Calibri" w:hAnsi="Calibri" w:cs="Calibri"/>
            <w:rPrChange w:id="810" w:author="Reza Rajan" w:date="2020-03-13T09:35:00Z">
              <w:rPr>
                <w:rFonts w:ascii="Calibri" w:hAnsi="Calibri" w:cs="Calibri"/>
              </w:rPr>
            </w:rPrChange>
          </w:rPr>
          <w:t>State Estimation</w:t>
        </w:r>
        <w:bookmarkEnd w:id="807"/>
        <w:bookmarkEnd w:id="808"/>
      </w:ins>
    </w:p>
    <w:p w14:paraId="7F32EBEB" w14:textId="79E2CFFB" w:rsidR="004A0625" w:rsidRPr="00B46C7D" w:rsidRDefault="00042AC7" w:rsidP="00B46C7D">
      <w:pPr>
        <w:spacing w:line="276" w:lineRule="auto"/>
        <w:jc w:val="both"/>
        <w:rPr>
          <w:ins w:id="811" w:author="Reza Rajan" w:date="2020-03-13T06:11:00Z"/>
          <w:rFonts w:ascii="Calibri" w:hAnsi="Calibri" w:cs="Calibri"/>
          <w:rPrChange w:id="812" w:author="Reza Rajan" w:date="2020-03-13T09:35:00Z">
            <w:rPr>
              <w:ins w:id="813" w:author="Reza Rajan" w:date="2020-03-13T06:11:00Z"/>
            </w:rPr>
          </w:rPrChange>
        </w:rPr>
        <w:pPrChange w:id="814" w:author="Reza Rajan" w:date="2020-03-13T09:37:00Z">
          <w:pPr/>
        </w:pPrChange>
      </w:pPr>
      <w:ins w:id="815" w:author="Reza Rajan" w:date="2020-03-13T06:10:00Z">
        <w:r w:rsidRPr="00B46C7D">
          <w:rPr>
            <w:rFonts w:ascii="Calibri" w:hAnsi="Calibri" w:cs="Calibri"/>
            <w:rPrChange w:id="816" w:author="Reza Rajan" w:date="2020-03-13T09:35:00Z">
              <w:rPr/>
            </w:rPrChange>
          </w:rPr>
          <w:t xml:space="preserve">This portion of the lab </w:t>
        </w:r>
      </w:ins>
      <w:ins w:id="817" w:author="Reza Rajan" w:date="2020-03-13T06:11:00Z">
        <w:r w:rsidR="004A0625" w:rsidRPr="00B46C7D">
          <w:rPr>
            <w:rFonts w:ascii="Calibri" w:hAnsi="Calibri" w:cs="Calibri"/>
            <w:rPrChange w:id="818" w:author="Reza Rajan" w:date="2020-03-13T09:35:00Z">
              <w:rPr/>
            </w:rPrChange>
          </w:rPr>
          <w:t xml:space="preserve">requires </w:t>
        </w:r>
        <w:r w:rsidR="002C7DED" w:rsidRPr="00B46C7D">
          <w:rPr>
            <w:rFonts w:ascii="Calibri" w:hAnsi="Calibri" w:cs="Calibri"/>
            <w:rPrChange w:id="819" w:author="Reza Rajan" w:date="2020-03-13T09:35:00Z">
              <w:rPr/>
            </w:rPrChange>
          </w:rPr>
          <w:t>the following:</w:t>
        </w:r>
      </w:ins>
    </w:p>
    <w:p w14:paraId="0D51C214" w14:textId="09C7C278" w:rsidR="002C7DED" w:rsidRPr="00B46C7D" w:rsidRDefault="00DE734D" w:rsidP="00B46C7D">
      <w:pPr>
        <w:pStyle w:val="ListParagraph"/>
        <w:numPr>
          <w:ilvl w:val="0"/>
          <w:numId w:val="15"/>
        </w:numPr>
        <w:spacing w:line="276" w:lineRule="auto"/>
        <w:jc w:val="both"/>
        <w:rPr>
          <w:ins w:id="820" w:author="Reza Rajan" w:date="2020-03-13T06:47:00Z"/>
          <w:rFonts w:ascii="Calibri" w:hAnsi="Calibri" w:cs="Calibri"/>
          <w:rPrChange w:id="821" w:author="Reza Rajan" w:date="2020-03-13T09:35:00Z">
            <w:rPr>
              <w:ins w:id="822" w:author="Reza Rajan" w:date="2020-03-13T06:47:00Z"/>
            </w:rPr>
          </w:rPrChange>
        </w:rPr>
        <w:pPrChange w:id="823" w:author="Reza Rajan" w:date="2020-03-13T09:37:00Z">
          <w:pPr>
            <w:pStyle w:val="ListParagraph"/>
            <w:numPr>
              <w:numId w:val="15"/>
            </w:numPr>
            <w:spacing w:line="360" w:lineRule="auto"/>
            <w:ind w:hanging="360"/>
            <w:jc w:val="both"/>
          </w:pPr>
        </w:pPrChange>
      </w:pPr>
      <w:ins w:id="824" w:author="Reza Rajan" w:date="2020-03-13T06:12:00Z">
        <w:r w:rsidRPr="00B46C7D">
          <w:rPr>
            <w:rFonts w:ascii="Calibri" w:hAnsi="Calibri" w:cs="Calibri"/>
            <w:rPrChange w:id="825" w:author="Reza Rajan" w:date="2020-03-13T09:35:00Z">
              <w:rPr/>
            </w:rPrChange>
          </w:rPr>
          <w:t xml:space="preserve">Design an EKF algorithm </w:t>
        </w:r>
        <w:r w:rsidR="000B0C2A" w:rsidRPr="00B46C7D">
          <w:rPr>
            <w:rFonts w:ascii="Calibri" w:hAnsi="Calibri" w:cs="Calibri"/>
            <w:rPrChange w:id="826" w:author="Reza Rajan" w:date="2020-03-13T09:35:00Z">
              <w:rPr/>
            </w:rPrChange>
          </w:rPr>
          <w:t>for the robot’s state esti</w:t>
        </w:r>
        <w:r w:rsidR="005B617F" w:rsidRPr="00B46C7D">
          <w:rPr>
            <w:rFonts w:ascii="Calibri" w:hAnsi="Calibri" w:cs="Calibri"/>
            <w:rPrChange w:id="827" w:author="Reza Rajan" w:date="2020-03-13T09:35:00Z">
              <w:rPr/>
            </w:rPrChange>
          </w:rPr>
          <w:t>mation;</w:t>
        </w:r>
      </w:ins>
    </w:p>
    <w:p w14:paraId="4F7C1A4F" w14:textId="5D69EDA5" w:rsidR="00080FCA" w:rsidRPr="00B46C7D" w:rsidRDefault="00080FCA" w:rsidP="00B46C7D">
      <w:pPr>
        <w:pStyle w:val="ListParagraph"/>
        <w:numPr>
          <w:ilvl w:val="0"/>
          <w:numId w:val="15"/>
        </w:numPr>
        <w:spacing w:line="276" w:lineRule="auto"/>
        <w:jc w:val="both"/>
        <w:rPr>
          <w:ins w:id="828" w:author="Reza Rajan" w:date="2020-03-13T06:12:00Z"/>
          <w:rFonts w:ascii="Calibri" w:hAnsi="Calibri" w:cs="Calibri"/>
          <w:rPrChange w:id="829" w:author="Reza Rajan" w:date="2020-03-13T09:35:00Z">
            <w:rPr>
              <w:ins w:id="830" w:author="Reza Rajan" w:date="2020-03-13T06:12:00Z"/>
            </w:rPr>
          </w:rPrChange>
        </w:rPr>
        <w:pPrChange w:id="831" w:author="Reza Rajan" w:date="2020-03-13T09:37:00Z">
          <w:pPr>
            <w:pStyle w:val="ListParagraph"/>
            <w:numPr>
              <w:numId w:val="15"/>
            </w:numPr>
            <w:ind w:hanging="360"/>
          </w:pPr>
        </w:pPrChange>
      </w:pPr>
      <w:ins w:id="832" w:author="Reza Rajan" w:date="2020-03-13T06:47:00Z">
        <w:r w:rsidRPr="00B46C7D">
          <w:rPr>
            <w:rFonts w:ascii="Calibri" w:hAnsi="Calibri" w:cs="Calibri"/>
            <w:rPrChange w:id="833" w:author="Reza Rajan" w:date="2020-03-13T09:35:00Z">
              <w:rPr/>
            </w:rPrChange>
          </w:rPr>
          <w:t xml:space="preserve">Create an </w:t>
        </w:r>
      </w:ins>
      <w:ins w:id="834" w:author="Reza Rajan" w:date="2020-03-13T09:31:00Z">
        <w:r w:rsidR="008B2878" w:rsidRPr="00B46C7D">
          <w:rPr>
            <w:rFonts w:ascii="Calibri" w:hAnsi="Calibri" w:cs="Calibri"/>
            <w:rPrChange w:id="835" w:author="Reza Rajan" w:date="2020-03-13T09:35:00Z">
              <w:rPr/>
            </w:rPrChange>
          </w:rPr>
          <w:t>algorithm</w:t>
        </w:r>
      </w:ins>
      <w:ins w:id="836" w:author="Reza Rajan" w:date="2020-03-13T06:47:00Z">
        <w:r w:rsidRPr="00B46C7D">
          <w:rPr>
            <w:rFonts w:ascii="Calibri" w:hAnsi="Calibri" w:cs="Calibri"/>
            <w:rPrChange w:id="837" w:author="Reza Rajan" w:date="2020-03-13T09:35:00Z">
              <w:rPr/>
            </w:rPrChange>
          </w:rPr>
          <w:t xml:space="preserve"> for drawing the EKF covariance ellipse;</w:t>
        </w:r>
      </w:ins>
    </w:p>
    <w:p w14:paraId="4E455411" w14:textId="6D719D26" w:rsidR="005B617F" w:rsidRPr="00B46C7D" w:rsidRDefault="00832904" w:rsidP="00B46C7D">
      <w:pPr>
        <w:pStyle w:val="ListParagraph"/>
        <w:numPr>
          <w:ilvl w:val="0"/>
          <w:numId w:val="15"/>
        </w:numPr>
        <w:spacing w:line="276" w:lineRule="auto"/>
        <w:jc w:val="both"/>
        <w:rPr>
          <w:ins w:id="838" w:author="Reza Rajan" w:date="2020-03-13T06:13:00Z"/>
          <w:rFonts w:ascii="Calibri" w:hAnsi="Calibri" w:cs="Calibri"/>
          <w:rPrChange w:id="839" w:author="Reza Rajan" w:date="2020-03-13T09:35:00Z">
            <w:rPr>
              <w:ins w:id="840" w:author="Reza Rajan" w:date="2020-03-13T06:13:00Z"/>
            </w:rPr>
          </w:rPrChange>
        </w:rPr>
        <w:pPrChange w:id="841" w:author="Reza Rajan" w:date="2020-03-13T09:37:00Z">
          <w:pPr>
            <w:pStyle w:val="ListParagraph"/>
            <w:numPr>
              <w:numId w:val="15"/>
            </w:numPr>
            <w:ind w:hanging="360"/>
          </w:pPr>
        </w:pPrChange>
      </w:pPr>
      <w:ins w:id="842" w:author="Reza Rajan" w:date="2020-03-13T06:13:00Z">
        <w:r w:rsidRPr="00B46C7D">
          <w:rPr>
            <w:rFonts w:ascii="Calibri" w:hAnsi="Calibri" w:cs="Calibri"/>
            <w:rPrChange w:id="843" w:author="Reza Rajan" w:date="2020-03-13T09:35:00Z">
              <w:rPr/>
            </w:rPrChange>
          </w:rPr>
          <w:lastRenderedPageBreak/>
          <w:t xml:space="preserve">Introduce </w:t>
        </w:r>
        <w:r w:rsidR="009C4265" w:rsidRPr="00B46C7D">
          <w:rPr>
            <w:rFonts w:ascii="Calibri" w:hAnsi="Calibri" w:cs="Calibri"/>
            <w:rPrChange w:id="844" w:author="Reza Rajan" w:date="2020-03-13T09:35:00Z">
              <w:rPr/>
            </w:rPrChange>
          </w:rPr>
          <w:t>additive gaussian noise with a standard deviation of 10</w:t>
        </w:r>
      </w:ins>
      <w:ins w:id="845" w:author="Reza Rajan" w:date="2020-03-13T06:25:00Z">
        <w:r w:rsidR="009722A4" w:rsidRPr="00B46C7D">
          <w:rPr>
            <w:rFonts w:ascii="Calibri" w:hAnsi="Calibri" w:cs="Calibri"/>
            <w:rPrChange w:id="846" w:author="Reza Rajan" w:date="2020-03-13T09:35:00Z">
              <w:rPr/>
            </w:rPrChange>
          </w:rPr>
          <w:t xml:space="preserve"> </w:t>
        </w:r>
      </w:ins>
      <w:ins w:id="847" w:author="Reza Rajan" w:date="2020-03-13T06:13:00Z">
        <w:r w:rsidR="009C4265" w:rsidRPr="00B46C7D">
          <w:rPr>
            <w:rFonts w:ascii="Calibri" w:hAnsi="Calibri" w:cs="Calibri"/>
            <w:rPrChange w:id="848" w:author="Reza Rajan" w:date="2020-03-13T09:35:00Z">
              <w:rPr/>
            </w:rPrChange>
          </w:rPr>
          <w:t>cm to the IPS data</w:t>
        </w:r>
        <w:r w:rsidR="002F4791" w:rsidRPr="00B46C7D">
          <w:rPr>
            <w:rFonts w:ascii="Calibri" w:hAnsi="Calibri" w:cs="Calibri"/>
            <w:rPrChange w:id="849" w:author="Reza Rajan" w:date="2020-03-13T09:35:00Z">
              <w:rPr/>
            </w:rPrChange>
          </w:rPr>
          <w:t>;</w:t>
        </w:r>
      </w:ins>
    </w:p>
    <w:p w14:paraId="06935D05" w14:textId="719AE941" w:rsidR="002F4791" w:rsidRPr="00B46C7D" w:rsidRDefault="002F4791" w:rsidP="00B46C7D">
      <w:pPr>
        <w:pStyle w:val="ListParagraph"/>
        <w:numPr>
          <w:ilvl w:val="0"/>
          <w:numId w:val="15"/>
        </w:numPr>
        <w:spacing w:line="276" w:lineRule="auto"/>
        <w:jc w:val="both"/>
        <w:rPr>
          <w:ins w:id="850" w:author="Reza Rajan" w:date="2020-03-13T06:14:00Z"/>
          <w:rFonts w:ascii="Calibri" w:hAnsi="Calibri" w:cs="Calibri"/>
          <w:rPrChange w:id="851" w:author="Reza Rajan" w:date="2020-03-13T09:35:00Z">
            <w:rPr>
              <w:ins w:id="852" w:author="Reza Rajan" w:date="2020-03-13T06:14:00Z"/>
            </w:rPr>
          </w:rPrChange>
        </w:rPr>
        <w:pPrChange w:id="853" w:author="Reza Rajan" w:date="2020-03-13T09:37:00Z">
          <w:pPr>
            <w:pStyle w:val="ListParagraph"/>
            <w:numPr>
              <w:numId w:val="15"/>
            </w:numPr>
            <w:ind w:hanging="360"/>
          </w:pPr>
        </w:pPrChange>
      </w:pPr>
      <w:bookmarkStart w:id="854" w:name="_Ref34973977"/>
      <w:ins w:id="855" w:author="Reza Rajan" w:date="2020-03-13T06:13:00Z">
        <w:r w:rsidRPr="00B46C7D">
          <w:rPr>
            <w:rFonts w:ascii="Calibri" w:hAnsi="Calibri" w:cs="Calibri"/>
            <w:rPrChange w:id="856" w:author="Reza Rajan" w:date="2020-03-13T09:35:00Z">
              <w:rPr/>
            </w:rPrChange>
          </w:rPr>
          <w:t xml:space="preserve">Using wheel odometer readings and the </w:t>
        </w:r>
      </w:ins>
      <w:ins w:id="857" w:author="Reza Rajan" w:date="2020-03-13T06:14:00Z">
        <w:r w:rsidRPr="00B46C7D">
          <w:rPr>
            <w:rFonts w:ascii="Calibri" w:hAnsi="Calibri" w:cs="Calibri"/>
            <w:rPrChange w:id="858" w:author="Reza Rajan" w:date="2020-03-13T09:35:00Z">
              <w:rPr/>
            </w:rPrChange>
          </w:rPr>
          <w:t>degraded IPS data, perform EKF</w:t>
        </w:r>
        <w:r w:rsidR="00084C58" w:rsidRPr="00B46C7D">
          <w:rPr>
            <w:rFonts w:ascii="Calibri" w:hAnsi="Calibri" w:cs="Calibri"/>
            <w:rPrChange w:id="859" w:author="Reza Rajan" w:date="2020-03-13T09:35:00Z">
              <w:rPr/>
            </w:rPrChange>
          </w:rPr>
          <w:t>-based state estimation;</w:t>
        </w:r>
        <w:bookmarkEnd w:id="854"/>
      </w:ins>
    </w:p>
    <w:p w14:paraId="60C7FE14" w14:textId="7CC397C7" w:rsidR="006D1B32" w:rsidRPr="00B46C7D" w:rsidRDefault="00084C58" w:rsidP="00B46C7D">
      <w:pPr>
        <w:pStyle w:val="ListParagraph"/>
        <w:numPr>
          <w:ilvl w:val="0"/>
          <w:numId w:val="15"/>
        </w:numPr>
        <w:spacing w:line="276" w:lineRule="auto"/>
        <w:jc w:val="both"/>
        <w:rPr>
          <w:ins w:id="860" w:author="Reza Rajan" w:date="2020-03-13T06:14:00Z"/>
          <w:rFonts w:ascii="Calibri" w:hAnsi="Calibri" w:cs="Calibri"/>
          <w:rPrChange w:id="861" w:author="Reza Rajan" w:date="2020-03-13T09:35:00Z">
            <w:rPr>
              <w:ins w:id="862" w:author="Reza Rajan" w:date="2020-03-13T06:14:00Z"/>
            </w:rPr>
          </w:rPrChange>
        </w:rPr>
        <w:pPrChange w:id="863" w:author="Reza Rajan" w:date="2020-03-13T09:37:00Z">
          <w:pPr>
            <w:pStyle w:val="ListParagraph"/>
            <w:numPr>
              <w:numId w:val="15"/>
            </w:numPr>
            <w:ind w:hanging="360"/>
          </w:pPr>
        </w:pPrChange>
      </w:pPr>
      <w:ins w:id="864" w:author="Reza Rajan" w:date="2020-03-13T06:14:00Z">
        <w:r w:rsidRPr="00B46C7D">
          <w:rPr>
            <w:rFonts w:ascii="Calibri" w:hAnsi="Calibri" w:cs="Calibri"/>
            <w:rPrChange w:id="865" w:author="Reza Rajan" w:date="2020-03-13T09:35:00Z">
              <w:rPr/>
            </w:rPrChange>
          </w:rPr>
          <w:t xml:space="preserve">Tune the </w:t>
        </w:r>
        <w:r w:rsidR="00104578" w:rsidRPr="00B46C7D">
          <w:rPr>
            <w:rFonts w:ascii="Calibri" w:hAnsi="Calibri" w:cs="Calibri"/>
            <w:rPrChange w:id="866" w:author="Reza Rajan" w:date="2020-03-13T09:35:00Z">
              <w:rPr/>
            </w:rPrChange>
          </w:rPr>
          <w:t>noise covariance matrices to produce suitable results for the filter</w:t>
        </w:r>
        <w:r w:rsidR="006D1B32" w:rsidRPr="00B46C7D">
          <w:rPr>
            <w:rFonts w:ascii="Calibri" w:hAnsi="Calibri" w:cs="Calibri"/>
            <w:rPrChange w:id="867" w:author="Reza Rajan" w:date="2020-03-13T09:35:00Z">
              <w:rPr/>
            </w:rPrChange>
          </w:rPr>
          <w:t>.</w:t>
        </w:r>
      </w:ins>
    </w:p>
    <w:p w14:paraId="76A29C42" w14:textId="6DB10D0D" w:rsidR="006D1B32" w:rsidRPr="00B46C7D" w:rsidRDefault="006D1B32" w:rsidP="00B46C7D">
      <w:pPr>
        <w:spacing w:line="276" w:lineRule="auto"/>
        <w:jc w:val="both"/>
        <w:rPr>
          <w:ins w:id="868" w:author="Reza Rajan" w:date="2020-03-13T06:14:00Z"/>
          <w:rFonts w:ascii="Calibri" w:hAnsi="Calibri" w:cs="Calibri"/>
          <w:rPrChange w:id="869" w:author="Reza Rajan" w:date="2020-03-13T09:35:00Z">
            <w:rPr>
              <w:ins w:id="870" w:author="Reza Rajan" w:date="2020-03-13T06:14:00Z"/>
            </w:rPr>
          </w:rPrChange>
        </w:rPr>
        <w:pPrChange w:id="871" w:author="Reza Rajan" w:date="2020-03-13T09:37:00Z">
          <w:pPr/>
        </w:pPrChange>
      </w:pPr>
    </w:p>
    <w:p w14:paraId="3C4E8E2E" w14:textId="7DAEDF07" w:rsidR="00B46C7D" w:rsidRDefault="006D1B32" w:rsidP="00B46C7D">
      <w:pPr>
        <w:spacing w:line="276" w:lineRule="auto"/>
        <w:jc w:val="both"/>
        <w:rPr>
          <w:ins w:id="872" w:author="Reza Rajan" w:date="2020-03-13T09:36:00Z"/>
          <w:rFonts w:ascii="Calibri" w:hAnsi="Calibri" w:cs="Calibri"/>
        </w:rPr>
        <w:pPrChange w:id="873" w:author="Reza Rajan" w:date="2020-03-13T09:37:00Z">
          <w:pPr>
            <w:spacing w:line="360" w:lineRule="auto"/>
            <w:jc w:val="both"/>
          </w:pPr>
        </w:pPrChange>
      </w:pPr>
      <w:ins w:id="874" w:author="Reza Rajan" w:date="2020-03-13T06:14:00Z">
        <w:r w:rsidRPr="00B46C7D">
          <w:rPr>
            <w:rFonts w:ascii="Calibri" w:hAnsi="Calibri" w:cs="Calibri"/>
            <w:rPrChange w:id="875" w:author="Reza Rajan" w:date="2020-03-13T09:35:00Z">
              <w:rPr/>
            </w:rPrChange>
          </w:rPr>
          <w:t xml:space="preserve">As such, the code for each of these requirements </w:t>
        </w:r>
      </w:ins>
      <w:ins w:id="876" w:author="Reza Rajan" w:date="2020-03-13T06:15:00Z">
        <w:r w:rsidR="00B10140" w:rsidRPr="00B46C7D">
          <w:rPr>
            <w:rFonts w:ascii="Calibri" w:hAnsi="Calibri" w:cs="Calibri"/>
            <w:rPrChange w:id="877" w:author="Reza Rajan" w:date="2020-03-13T09:35:00Z">
              <w:rPr/>
            </w:rPrChange>
          </w:rPr>
          <w:t>has been</w:t>
        </w:r>
        <w:r w:rsidR="009054CB" w:rsidRPr="00B46C7D">
          <w:rPr>
            <w:rFonts w:ascii="Calibri" w:hAnsi="Calibri" w:cs="Calibri"/>
            <w:rPrChange w:id="878" w:author="Reza Rajan" w:date="2020-03-13T09:35:00Z">
              <w:rPr/>
            </w:rPrChange>
          </w:rPr>
          <w:t xml:space="preserve"> functionalized</w:t>
        </w:r>
        <w:r w:rsidR="00B10140" w:rsidRPr="00B46C7D">
          <w:rPr>
            <w:rFonts w:ascii="Calibri" w:hAnsi="Calibri" w:cs="Calibri"/>
            <w:rPrChange w:id="879" w:author="Reza Rajan" w:date="2020-03-13T09:35:00Z">
              <w:rPr/>
            </w:rPrChange>
          </w:rPr>
          <w:t xml:space="preserve"> and the steps have been performed sequentially. </w:t>
        </w:r>
      </w:ins>
      <w:ins w:id="880" w:author="Reza Rajan" w:date="2020-03-13T06:38:00Z">
        <w:r w:rsidR="000B0195" w:rsidRPr="00B46C7D">
          <w:rPr>
            <w:rFonts w:ascii="Calibri" w:hAnsi="Calibri" w:cs="Calibri"/>
            <w:rPrChange w:id="881" w:author="Reza Rajan" w:date="2020-03-13T09:35:00Z">
              <w:rPr/>
            </w:rPrChange>
          </w:rPr>
          <w:t xml:space="preserve">Note that </w:t>
        </w:r>
        <w:r w:rsidR="00063AF6" w:rsidRPr="00B46C7D">
          <w:rPr>
            <w:rFonts w:ascii="Calibri" w:hAnsi="Calibri" w:cs="Calibri"/>
            <w:rPrChange w:id="882" w:author="Reza Rajan" w:date="2020-03-13T09:35:00Z">
              <w:rPr/>
            </w:rPrChange>
          </w:rPr>
          <w:t xml:space="preserve">an assumption made for </w:t>
        </w:r>
      </w:ins>
      <w:ins w:id="883" w:author="Reza Rajan" w:date="2020-03-13T06:39:00Z">
        <w:r w:rsidR="00E57B33" w:rsidRPr="00B46C7D">
          <w:rPr>
            <w:rFonts w:ascii="Calibri" w:hAnsi="Calibri" w:cs="Calibri"/>
            <w:rPrChange w:id="884" w:author="Reza Rajan" w:date="2020-03-13T09:35:00Z">
              <w:rPr/>
            </w:rPrChange>
          </w:rPr>
          <w:fldChar w:fldCharType="begin"/>
        </w:r>
        <w:r w:rsidR="00E57B33" w:rsidRPr="00B46C7D">
          <w:rPr>
            <w:rFonts w:ascii="Calibri" w:hAnsi="Calibri" w:cs="Calibri"/>
            <w:rPrChange w:id="885" w:author="Reza Rajan" w:date="2020-03-13T09:35:00Z">
              <w:rPr/>
            </w:rPrChange>
          </w:rPr>
          <w:instrText xml:space="preserve"> REF _Ref34973977 \r \p \h </w:instrText>
        </w:r>
      </w:ins>
      <w:r w:rsidR="003217B2" w:rsidRPr="00B46C7D">
        <w:rPr>
          <w:rFonts w:ascii="Calibri" w:hAnsi="Calibri" w:cs="Calibri"/>
          <w:rPrChange w:id="886" w:author="Reza Rajan" w:date="2020-03-13T09:35:00Z">
            <w:rPr/>
          </w:rPrChange>
        </w:rPr>
        <w:instrText xml:space="preserve"> \* MERGEFORMAT </w:instrText>
      </w:r>
      <w:r w:rsidR="00E57B33" w:rsidRPr="00B46C7D">
        <w:rPr>
          <w:rFonts w:ascii="Calibri" w:hAnsi="Calibri" w:cs="Calibri"/>
          <w:rPrChange w:id="887" w:author="Reza Rajan" w:date="2020-03-13T09:35:00Z">
            <w:rPr/>
          </w:rPrChange>
        </w:rPr>
      </w:r>
      <w:r w:rsidR="00E57B33" w:rsidRPr="00B46C7D">
        <w:rPr>
          <w:rFonts w:ascii="Calibri" w:hAnsi="Calibri" w:cs="Calibri"/>
          <w:rPrChange w:id="888" w:author="Reza Rajan" w:date="2020-03-13T09:35:00Z">
            <w:rPr/>
          </w:rPrChange>
        </w:rPr>
        <w:fldChar w:fldCharType="separate"/>
      </w:r>
      <w:ins w:id="889" w:author="Reza Rajan" w:date="2020-03-13T07:18:00Z">
        <w:r w:rsidR="00040C8C" w:rsidRPr="00B46C7D">
          <w:rPr>
            <w:rFonts w:ascii="Calibri" w:hAnsi="Calibri" w:cs="Calibri"/>
            <w:cs/>
            <w:rPrChange w:id="890" w:author="Reza Rajan" w:date="2020-03-13T09:35:00Z">
              <w:rPr>
                <w:cs/>
              </w:rPr>
            </w:rPrChange>
          </w:rPr>
          <w:t>‎</w:t>
        </w:r>
        <w:r w:rsidR="00040C8C" w:rsidRPr="00B46C7D">
          <w:rPr>
            <w:rFonts w:ascii="Calibri" w:hAnsi="Calibri" w:cs="Calibri"/>
            <w:rPrChange w:id="891" w:author="Reza Rajan" w:date="2020-03-13T09:35:00Z">
              <w:rPr/>
            </w:rPrChange>
          </w:rPr>
          <w:t>iv above</w:t>
        </w:r>
      </w:ins>
      <w:ins w:id="892" w:author="Reza Rajan" w:date="2020-03-13T06:39:00Z">
        <w:r w:rsidR="00E57B33" w:rsidRPr="00B46C7D">
          <w:rPr>
            <w:rFonts w:ascii="Calibri" w:hAnsi="Calibri" w:cs="Calibri"/>
            <w:rPrChange w:id="893" w:author="Reza Rajan" w:date="2020-03-13T09:35:00Z">
              <w:rPr/>
            </w:rPrChange>
          </w:rPr>
          <w:fldChar w:fldCharType="end"/>
        </w:r>
        <w:r w:rsidR="00E57B33" w:rsidRPr="00B46C7D">
          <w:rPr>
            <w:rFonts w:ascii="Calibri" w:hAnsi="Calibri" w:cs="Calibri"/>
            <w:rPrChange w:id="894" w:author="Reza Rajan" w:date="2020-03-13T09:35:00Z">
              <w:rPr/>
            </w:rPrChange>
          </w:rPr>
          <w:t xml:space="preserve"> is that the </w:t>
        </w:r>
      </w:ins>
      <w:ins w:id="895" w:author="Reza Rajan" w:date="2020-03-13T06:40:00Z">
        <w:r w:rsidR="004164D4" w:rsidRPr="00B46C7D">
          <w:rPr>
            <w:rFonts w:ascii="Calibri" w:hAnsi="Calibri" w:cs="Calibri"/>
            <w:rPrChange w:id="896" w:author="Reza Rajan" w:date="2020-03-13T09:35:00Z">
              <w:rPr/>
            </w:rPrChange>
          </w:rPr>
          <w:t xml:space="preserve">sensor data must be </w:t>
        </w:r>
        <w:r w:rsidR="004164D4" w:rsidRPr="00B46C7D">
          <w:rPr>
            <w:rFonts w:ascii="Calibri" w:hAnsi="Calibri" w:cs="Calibri"/>
            <w:i/>
            <w:rPrChange w:id="897" w:author="Reza Rajan" w:date="2020-03-13T09:35:00Z">
              <w:rPr>
                <w:i/>
                <w:iCs/>
              </w:rPr>
            </w:rPrChange>
          </w:rPr>
          <w:t>fused</w:t>
        </w:r>
        <w:r w:rsidR="004164D4" w:rsidRPr="00B46C7D">
          <w:rPr>
            <w:rFonts w:ascii="Calibri" w:hAnsi="Calibri" w:cs="Calibri"/>
            <w:rPrChange w:id="898" w:author="Reza Rajan" w:date="2020-03-13T09:35:00Z">
              <w:rPr/>
            </w:rPrChange>
          </w:rPr>
          <w:t>, i.e. the IPS provides</w:t>
        </w:r>
        <w:r w:rsidR="00FE35D0" w:rsidRPr="00B46C7D">
          <w:rPr>
            <w:rFonts w:ascii="Calibri" w:hAnsi="Calibri" w:cs="Calibri"/>
            <w:rPrChange w:id="899" w:author="Reza Rajan" w:date="2020-03-13T09:35:00Z">
              <w:rPr/>
            </w:rPrChange>
          </w:rPr>
          <w:t xml:space="preserve"> position data, while the wheel odometer provides </w:t>
        </w:r>
        <w:r w:rsidR="00C70C6F" w:rsidRPr="00B46C7D">
          <w:rPr>
            <w:rFonts w:ascii="Calibri" w:hAnsi="Calibri" w:cs="Calibri"/>
            <w:rPrChange w:id="900" w:author="Reza Rajan" w:date="2020-03-13T09:35:00Z">
              <w:rPr/>
            </w:rPrChange>
          </w:rPr>
          <w:t xml:space="preserve">linear and angular </w:t>
        </w:r>
      </w:ins>
      <w:ins w:id="901" w:author="Reza Rajan" w:date="2020-03-13T06:41:00Z">
        <w:r w:rsidR="00C70C6F" w:rsidRPr="00B46C7D">
          <w:rPr>
            <w:rFonts w:ascii="Calibri" w:hAnsi="Calibri" w:cs="Calibri"/>
            <w:rPrChange w:id="902" w:author="Reza Rajan" w:date="2020-03-13T09:35:00Z">
              <w:rPr/>
            </w:rPrChange>
          </w:rPr>
          <w:t>velocities.</w:t>
        </w:r>
      </w:ins>
      <w:bookmarkStart w:id="903" w:name="_Toc34974483"/>
      <w:bookmarkStart w:id="904" w:name="_Toc34975487"/>
    </w:p>
    <w:p w14:paraId="4F495554" w14:textId="346DBB30" w:rsidR="00B46C7D" w:rsidRPr="00B46C7D" w:rsidRDefault="00B46C7D" w:rsidP="00B46C7D">
      <w:pPr>
        <w:spacing w:line="276" w:lineRule="auto"/>
        <w:jc w:val="both"/>
        <w:rPr>
          <w:ins w:id="905" w:author="Reza Rajan" w:date="2020-03-13T09:35:00Z"/>
          <w:rFonts w:ascii="Calibri" w:hAnsi="Calibri" w:cs="Calibri"/>
          <w:rPrChange w:id="906" w:author="Reza Rajan" w:date="2020-03-13T09:36:00Z">
            <w:rPr>
              <w:ins w:id="907" w:author="Reza Rajan" w:date="2020-03-13T09:35:00Z"/>
              <w:rFonts w:ascii="Calibri" w:hAnsi="Calibri" w:cs="Calibri"/>
              <w:lang w:val="en-CA"/>
            </w:rPr>
          </w:rPrChange>
        </w:rPr>
        <w:pPrChange w:id="908" w:author="Reza Rajan" w:date="2020-03-13T09:37:00Z">
          <w:pPr>
            <w:pStyle w:val="Heading2"/>
            <w:spacing w:line="360" w:lineRule="auto"/>
            <w:jc w:val="both"/>
          </w:pPr>
        </w:pPrChange>
      </w:pPr>
    </w:p>
    <w:p w14:paraId="70B2F33B" w14:textId="21D3004A" w:rsidR="00146A81" w:rsidRPr="00B46C7D" w:rsidRDefault="009464C0" w:rsidP="00B46C7D">
      <w:pPr>
        <w:pStyle w:val="Heading2"/>
        <w:spacing w:line="276" w:lineRule="auto"/>
        <w:jc w:val="both"/>
        <w:rPr>
          <w:ins w:id="909" w:author="Reza Rajan" w:date="2020-03-13T06:16:00Z"/>
          <w:rFonts w:ascii="Calibri" w:hAnsi="Calibri" w:cs="Calibri"/>
          <w:lang w:val="en-CA"/>
          <w:rPrChange w:id="910" w:author="Reza Rajan" w:date="2020-03-13T09:35:00Z">
            <w:rPr>
              <w:ins w:id="911" w:author="Reza Rajan" w:date="2020-03-13T06:16:00Z"/>
              <w:lang w:val="en-CA"/>
            </w:rPr>
          </w:rPrChange>
        </w:rPr>
        <w:pPrChange w:id="912" w:author="Reza Rajan" w:date="2020-03-13T09:37:00Z">
          <w:pPr>
            <w:pStyle w:val="Heading2"/>
          </w:pPr>
        </w:pPrChange>
      </w:pPr>
      <w:ins w:id="913" w:author="Reza Rajan" w:date="2020-03-13T06:16:00Z">
        <w:r w:rsidRPr="00B46C7D">
          <w:rPr>
            <w:rFonts w:ascii="Calibri" w:hAnsi="Calibri" w:cs="Calibri"/>
            <w:lang w:val="en-CA"/>
            <w:rPrChange w:id="914" w:author="Reza Rajan" w:date="2020-03-13T09:35:00Z">
              <w:rPr>
                <w:lang w:val="en-CA"/>
              </w:rPr>
            </w:rPrChange>
          </w:rPr>
          <w:t>EKF Parameters</w:t>
        </w:r>
        <w:bookmarkEnd w:id="903"/>
        <w:bookmarkEnd w:id="904"/>
      </w:ins>
    </w:p>
    <w:p w14:paraId="2EC0A3CF" w14:textId="096074E5" w:rsidR="00812C12" w:rsidRPr="00B46C7D" w:rsidRDefault="009464C0" w:rsidP="002E2D37">
      <w:pPr>
        <w:spacing w:line="276" w:lineRule="auto"/>
        <w:jc w:val="both"/>
        <w:rPr>
          <w:ins w:id="915" w:author="Reza Rajan" w:date="2020-03-13T06:17:00Z"/>
          <w:rFonts w:ascii="Calibri" w:hAnsi="Calibri" w:cs="Calibri"/>
          <w:lang w:val="en-CA"/>
          <w:rPrChange w:id="916" w:author="Reza Rajan" w:date="2020-03-13T09:35:00Z">
            <w:rPr>
              <w:ins w:id="917" w:author="Reza Rajan" w:date="2020-03-13T06:17:00Z"/>
              <w:lang w:val="en-CA"/>
            </w:rPr>
          </w:rPrChange>
        </w:rPr>
        <w:pPrChange w:id="918" w:author="Reza Rajan" w:date="2020-03-13T09:45:00Z">
          <w:pPr/>
        </w:pPrChange>
      </w:pPr>
      <w:ins w:id="919" w:author="Reza Rajan" w:date="2020-03-13T06:16:00Z">
        <w:r w:rsidRPr="00B46C7D">
          <w:rPr>
            <w:rFonts w:ascii="Calibri" w:hAnsi="Calibri" w:cs="Calibri"/>
            <w:lang w:val="en-CA"/>
            <w:rPrChange w:id="920" w:author="Reza Rajan" w:date="2020-03-13T09:35:00Z">
              <w:rPr>
                <w:lang w:val="en-CA"/>
              </w:rPr>
            </w:rPrChange>
          </w:rPr>
          <w:t xml:space="preserve">The following are the </w:t>
        </w:r>
      </w:ins>
      <w:ins w:id="921" w:author="Reza Rajan" w:date="2020-03-13T06:17:00Z">
        <w:r w:rsidR="007B24F9" w:rsidRPr="00B46C7D">
          <w:rPr>
            <w:rFonts w:ascii="Calibri" w:hAnsi="Calibri" w:cs="Calibri"/>
            <w:lang w:val="en-CA"/>
            <w:rPrChange w:id="922" w:author="Reza Rajan" w:date="2020-03-13T09:35:00Z">
              <w:rPr>
                <w:lang w:val="en-CA"/>
              </w:rPr>
            </w:rPrChange>
          </w:rPr>
          <w:t>parameters used in the EKF:</w:t>
        </w:r>
      </w:ins>
    </w:p>
    <w:p w14:paraId="39B8B6BA" w14:textId="33C924E9" w:rsidR="00051158" w:rsidRPr="00B46C7D" w:rsidRDefault="00812C12" w:rsidP="00B46C7D">
      <w:pPr>
        <w:spacing w:line="276" w:lineRule="auto"/>
        <w:jc w:val="both"/>
        <w:rPr>
          <w:ins w:id="923" w:author="Reza Rajan" w:date="2020-03-13T06:17:00Z"/>
          <w:rFonts w:ascii="Calibri" w:hAnsi="Calibri" w:cs="Calibri"/>
          <w:u w:val="single"/>
          <w:lang w:val="en-CA"/>
          <w:rPrChange w:id="924" w:author="Reza Rajan" w:date="2020-03-13T09:35:00Z">
            <w:rPr>
              <w:ins w:id="925" w:author="Reza Rajan" w:date="2020-03-13T06:17:00Z"/>
              <w:lang w:val="en-CA"/>
            </w:rPr>
          </w:rPrChange>
        </w:rPr>
        <w:pPrChange w:id="926" w:author="Reza Rajan" w:date="2020-03-13T09:37:00Z">
          <w:pPr/>
        </w:pPrChange>
      </w:pPr>
      <w:ins w:id="927" w:author="Reza Rajan" w:date="2020-03-13T06:17:00Z">
        <w:r w:rsidRPr="00B46C7D">
          <w:rPr>
            <w:rFonts w:ascii="Calibri" w:hAnsi="Calibri" w:cs="Calibri"/>
            <w:u w:val="single"/>
            <w:lang w:val="en-CA"/>
            <w:rPrChange w:id="928" w:author="Reza Rajan" w:date="2020-03-13T09:35:00Z">
              <w:rPr>
                <w:lang w:val="en-CA"/>
              </w:rPr>
            </w:rPrChange>
          </w:rPr>
          <w:t xml:space="preserve">Measurement </w:t>
        </w:r>
      </w:ins>
      <w:ins w:id="929" w:author="Reza Rajan" w:date="2020-03-13T06:21:00Z">
        <w:r w:rsidR="00F25F51" w:rsidRPr="00B46C7D">
          <w:rPr>
            <w:rFonts w:ascii="Calibri" w:hAnsi="Calibri" w:cs="Calibri"/>
            <w:u w:val="single"/>
            <w:lang w:val="en-CA"/>
            <w:rPrChange w:id="930" w:author="Reza Rajan" w:date="2020-03-13T09:35:00Z">
              <w:rPr>
                <w:u w:val="single"/>
                <w:lang w:val="en-CA"/>
              </w:rPr>
            </w:rPrChange>
          </w:rPr>
          <w:t>N</w:t>
        </w:r>
      </w:ins>
      <w:ins w:id="931" w:author="Reza Rajan" w:date="2020-03-13T06:17:00Z">
        <w:r w:rsidRPr="00B46C7D">
          <w:rPr>
            <w:rFonts w:ascii="Calibri" w:hAnsi="Calibri" w:cs="Calibri"/>
            <w:u w:val="single"/>
            <w:lang w:val="en-CA"/>
            <w:rPrChange w:id="932" w:author="Reza Rajan" w:date="2020-03-13T09:35:00Z">
              <w:rPr>
                <w:lang w:val="en-CA"/>
              </w:rPr>
            </w:rPrChange>
          </w:rPr>
          <w:t xml:space="preserve">oise </w:t>
        </w:r>
      </w:ins>
      <w:ins w:id="933" w:author="Reza Rajan" w:date="2020-03-13T06:21:00Z">
        <w:r w:rsidR="00F25F51" w:rsidRPr="00B46C7D">
          <w:rPr>
            <w:rFonts w:ascii="Calibri" w:hAnsi="Calibri" w:cs="Calibri"/>
            <w:u w:val="single"/>
            <w:lang w:val="en-CA"/>
            <w:rPrChange w:id="934" w:author="Reza Rajan" w:date="2020-03-13T09:35:00Z">
              <w:rPr>
                <w:u w:val="single"/>
                <w:lang w:val="en-CA"/>
              </w:rPr>
            </w:rPrChange>
          </w:rPr>
          <w:t>C</w:t>
        </w:r>
      </w:ins>
      <w:ins w:id="935" w:author="Reza Rajan" w:date="2020-03-13T06:17:00Z">
        <w:r w:rsidRPr="00B46C7D">
          <w:rPr>
            <w:rFonts w:ascii="Calibri" w:hAnsi="Calibri" w:cs="Calibri"/>
            <w:u w:val="single"/>
            <w:lang w:val="en-CA"/>
            <w:rPrChange w:id="936" w:author="Reza Rajan" w:date="2020-03-13T09:35:00Z">
              <w:rPr>
                <w:lang w:val="en-CA"/>
              </w:rPr>
            </w:rPrChange>
          </w:rPr>
          <w:t>ovariance</w:t>
        </w:r>
      </w:ins>
      <w:ins w:id="937" w:author="Reza Rajan" w:date="2020-03-13T06:21:00Z">
        <w:r w:rsidR="00F25F51" w:rsidRPr="00B46C7D">
          <w:rPr>
            <w:rFonts w:ascii="Calibri" w:hAnsi="Calibri" w:cs="Calibri"/>
            <w:u w:val="single"/>
            <w:lang w:val="en-CA"/>
            <w:rPrChange w:id="938" w:author="Reza Rajan" w:date="2020-03-13T09:35:00Z">
              <w:rPr>
                <w:u w:val="single"/>
                <w:lang w:val="en-CA"/>
              </w:rPr>
            </w:rPrChange>
          </w:rPr>
          <w:t xml:space="preserve"> Matrix</w:t>
        </w:r>
      </w:ins>
      <w:ins w:id="939" w:author="Reza Rajan" w:date="2020-03-13T06:17:00Z">
        <w:r w:rsidRPr="00B46C7D">
          <w:rPr>
            <w:rFonts w:ascii="Calibri" w:hAnsi="Calibri" w:cs="Calibri"/>
            <w:u w:val="single"/>
            <w:lang w:val="en-CA"/>
            <w:rPrChange w:id="940" w:author="Reza Rajan" w:date="2020-03-13T09:35:00Z">
              <w:rPr>
                <w:lang w:val="en-CA"/>
              </w:rPr>
            </w:rPrChange>
          </w:rPr>
          <w:t>:</w:t>
        </w:r>
      </w:ins>
    </w:p>
    <w:p w14:paraId="0989B612" w14:textId="77777777" w:rsidR="00051158" w:rsidRPr="00B46C7D" w:rsidRDefault="00051158" w:rsidP="00B46C7D">
      <w:pPr>
        <w:spacing w:line="276" w:lineRule="auto"/>
        <w:jc w:val="both"/>
        <w:rPr>
          <w:ins w:id="941" w:author="Reza Rajan" w:date="2020-03-13T06:17:00Z"/>
          <w:rFonts w:ascii="Calibri" w:hAnsi="Calibri" w:cs="Calibri"/>
          <w:lang w:val="en-CA"/>
          <w:rPrChange w:id="942" w:author="Reza Rajan" w:date="2020-03-13T09:35:00Z">
            <w:rPr>
              <w:ins w:id="943" w:author="Reza Rajan" w:date="2020-03-13T06:17:00Z"/>
              <w:lang w:val="en-CA"/>
            </w:rPr>
          </w:rPrChange>
        </w:rPr>
        <w:pPrChange w:id="944" w:author="Reza Rajan" w:date="2020-03-13T09:37:00Z">
          <w:pPr/>
        </w:pPrChange>
      </w:pPr>
    </w:p>
    <w:p w14:paraId="3A29A00B" w14:textId="7426564B" w:rsidR="00CD47A7" w:rsidRPr="00B46C7D" w:rsidRDefault="00812C12" w:rsidP="00B46C7D">
      <w:pPr>
        <w:spacing w:line="276" w:lineRule="auto"/>
        <w:jc w:val="both"/>
        <w:rPr>
          <w:ins w:id="945" w:author="Reza Rajan" w:date="2020-03-13T06:24:00Z"/>
          <w:rFonts w:ascii="Calibri" w:hAnsi="Calibri" w:cs="Calibri"/>
          <w:lang w:val="en-CA"/>
          <w:rPrChange w:id="946" w:author="Reza Rajan" w:date="2020-03-13T09:35:00Z">
            <w:rPr>
              <w:ins w:id="947" w:author="Reza Rajan" w:date="2020-03-13T06:24:00Z"/>
              <w:lang w:val="en-CA"/>
            </w:rPr>
          </w:rPrChange>
        </w:rPr>
        <w:pPrChange w:id="948" w:author="Reza Rajan" w:date="2020-03-13T09:37:00Z">
          <w:pPr/>
        </w:pPrChange>
      </w:pPr>
      <m:oMathPara>
        <m:oMath>
          <m:d>
            <m:dPr>
              <m:begChr m:val="["/>
              <m:endChr m:val="]"/>
              <m:ctrlPr>
                <w:ins w:id="949" w:author="Reza Rajan" w:date="2020-03-13T06:17:00Z">
                  <w:rPr>
                    <w:rFonts w:ascii="Cambria Math" w:hAnsi="Cambria Math" w:cs="Calibri"/>
                    <w:i/>
                    <w:lang w:val="en-CA"/>
                    <w:rPrChange w:id="950" w:author="Reza Rajan" w:date="2020-03-13T09:35:00Z">
                      <w:rPr>
                        <w:rFonts w:ascii="Cambria Math" w:hAnsi="Cambria Math"/>
                        <w:i/>
                        <w:lang w:val="en-CA"/>
                      </w:rPr>
                    </w:rPrChange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ins w:id="951" w:author="Reza Rajan" w:date="2020-03-13T06:17:00Z">
                      <w:rPr>
                        <w:rFonts w:ascii="Cambria Math" w:hAnsi="Cambria Math" w:cs="Calibri"/>
                        <w:i/>
                        <w:lang w:val="en-CA"/>
                        <w:rPrChange w:id="952" w:author="Reza Rajan" w:date="2020-03-13T09:35:00Z">
                          <w:rPr>
                            <w:rFonts w:ascii="Cambria Math" w:hAnsi="Cambria Math"/>
                            <w:i/>
                            <w:lang w:val="en-CA"/>
                          </w:rPr>
                        </w:rPrChange>
                      </w:rPr>
                    </w:ins>
                  </m:ctrlPr>
                </m:mPr>
                <m:mr>
                  <m:e>
                    <m:r>
                      <w:ins w:id="953" w:author="Reza Rajan" w:date="2020-03-13T06:17:00Z">
                        <w:rPr>
                          <w:rFonts w:ascii="Cambria Math" w:hAnsi="Cambria Math" w:cs="Calibri"/>
                          <w:lang w:val="en-CA"/>
                          <w:rPrChange w:id="954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0.01</m:t>
                      </w:ins>
                    </m:r>
                  </m:e>
                  <m:e>
                    <m:r>
                      <w:ins w:id="955" w:author="Reza Rajan" w:date="2020-03-13T06:17:00Z">
                        <w:rPr>
                          <w:rFonts w:ascii="Cambria Math" w:hAnsi="Cambria Math" w:cs="Calibri"/>
                          <w:lang w:val="en-CA"/>
                          <w:rPrChange w:id="956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</m:t>
                      </w:ins>
                    </m:r>
                  </m:e>
                  <m:e>
                    <m:r>
                      <w:ins w:id="957" w:author="Reza Rajan" w:date="2020-03-13T06:17:00Z">
                        <w:rPr>
                          <w:rFonts w:ascii="Cambria Math" w:hAnsi="Cambria Math" w:cs="Calibri"/>
                          <w:lang w:val="en-CA"/>
                          <w:rPrChange w:id="958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</m:t>
                      </w:ins>
                    </m:r>
                  </m:e>
                </m:mr>
                <m:mr>
                  <m:e>
                    <m:r>
                      <w:ins w:id="959" w:author="Reza Rajan" w:date="2020-03-13T06:17:00Z">
                        <w:rPr>
                          <w:rFonts w:ascii="Cambria Math" w:hAnsi="Cambria Math" w:cs="Calibri"/>
                          <w:lang w:val="en-CA"/>
                          <w:rPrChange w:id="960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</m:t>
                      </w:ins>
                    </m:r>
                  </m:e>
                  <m:e>
                    <m:r>
                      <w:ins w:id="961" w:author="Reza Rajan" w:date="2020-03-13T06:17:00Z">
                        <w:rPr>
                          <w:rFonts w:ascii="Cambria Math" w:hAnsi="Cambria Math" w:cs="Calibri"/>
                          <w:lang w:val="en-CA"/>
                          <w:rPrChange w:id="962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0.01</m:t>
                      </w:ins>
                    </m:r>
                  </m:e>
                  <m:e>
                    <m:r>
                      <w:ins w:id="963" w:author="Reza Rajan" w:date="2020-03-13T06:17:00Z">
                        <w:rPr>
                          <w:rFonts w:ascii="Cambria Math" w:hAnsi="Cambria Math" w:cs="Calibri"/>
                          <w:lang w:val="en-CA"/>
                          <w:rPrChange w:id="964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</m:t>
                      </w:ins>
                    </m:r>
                  </m:e>
                </m:mr>
                <m:mr>
                  <m:e>
                    <m:r>
                      <w:ins w:id="965" w:author="Reza Rajan" w:date="2020-03-13T06:17:00Z">
                        <w:rPr>
                          <w:rFonts w:ascii="Cambria Math" w:hAnsi="Cambria Math" w:cs="Calibri"/>
                          <w:lang w:val="en-CA"/>
                          <w:rPrChange w:id="966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</m:t>
                      </w:ins>
                    </m:r>
                  </m:e>
                  <m:e>
                    <m:r>
                      <w:ins w:id="967" w:author="Reza Rajan" w:date="2020-03-13T06:17:00Z">
                        <w:rPr>
                          <w:rFonts w:ascii="Cambria Math" w:hAnsi="Cambria Math" w:cs="Calibri"/>
                          <w:lang w:val="en-CA"/>
                          <w:rPrChange w:id="968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</m:t>
                      </w:ins>
                    </m:r>
                  </m:e>
                  <m:e>
                    <m:r>
                      <w:ins w:id="969" w:author="Reza Rajan" w:date="2020-03-13T06:17:00Z">
                        <w:rPr>
                          <w:rFonts w:ascii="Cambria Math" w:hAnsi="Cambria Math" w:cs="Calibri"/>
                          <w:lang w:val="en-CA"/>
                          <w:rPrChange w:id="970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0.01</m:t>
                      </w:ins>
                    </m:r>
                  </m:e>
                </m:mr>
              </m:m>
            </m:e>
          </m:d>
        </m:oMath>
      </m:oMathPara>
    </w:p>
    <w:p w14:paraId="1EC2A860" w14:textId="6EB99DE5" w:rsidR="00812C12" w:rsidRPr="00B46C7D" w:rsidRDefault="009722A4" w:rsidP="00B46C7D">
      <w:pPr>
        <w:spacing w:line="276" w:lineRule="auto"/>
        <w:jc w:val="both"/>
        <w:rPr>
          <w:ins w:id="971" w:author="Reza Rajan" w:date="2020-03-13T06:21:00Z"/>
          <w:rFonts w:ascii="Calibri" w:hAnsi="Calibri" w:cs="Calibri"/>
          <w:lang w:val="en-CA"/>
          <w:rPrChange w:id="972" w:author="Reza Rajan" w:date="2020-03-13T09:35:00Z">
            <w:rPr>
              <w:ins w:id="973" w:author="Reza Rajan" w:date="2020-03-13T06:21:00Z"/>
              <w:lang w:val="en-CA"/>
            </w:rPr>
          </w:rPrChange>
        </w:rPr>
        <w:pPrChange w:id="974" w:author="Reza Rajan" w:date="2020-03-13T09:37:00Z">
          <w:pPr/>
        </w:pPrChange>
      </w:pPr>
      <w:ins w:id="975" w:author="Reza Rajan" w:date="2020-03-13T06:25:00Z">
        <w:r w:rsidRPr="00B46C7D">
          <w:rPr>
            <w:rFonts w:ascii="Calibri" w:hAnsi="Calibri" w:cs="Calibri"/>
            <w:lang w:val="en-CA"/>
            <w:rPrChange w:id="976" w:author="Reza Rajan" w:date="2020-03-13T09:35:00Z">
              <w:rPr>
                <w:lang w:val="en-CA"/>
              </w:rPr>
            </w:rPrChange>
          </w:rPr>
          <w:t xml:space="preserve">This parameter is set based on the injected noise, with standard deviation of 10 </w:t>
        </w:r>
      </w:ins>
      <w:ins w:id="977" w:author="Reza Rajan" w:date="2020-03-13T09:40:00Z">
        <w:r w:rsidR="009E445A" w:rsidRPr="00B46C7D">
          <w:rPr>
            <w:rFonts w:ascii="Calibri" w:hAnsi="Calibri" w:cs="Calibri"/>
            <w:lang w:val="en-CA"/>
            <w:rPrChange w:id="978" w:author="Reza Rajan" w:date="2020-03-13T09:35:00Z">
              <w:rPr>
                <w:rFonts w:ascii="Calibri" w:hAnsi="Calibri" w:cs="Calibri"/>
                <w:lang w:val="en-CA"/>
              </w:rPr>
            </w:rPrChange>
          </w:rPr>
          <w:t>cm (</w:t>
        </w:r>
      </w:ins>
      <w:ins w:id="979" w:author="Reza Rajan" w:date="2020-03-13T06:25:00Z">
        <w:r w:rsidRPr="00B46C7D">
          <w:rPr>
            <w:rFonts w:ascii="Calibri" w:hAnsi="Calibri" w:cs="Calibri"/>
            <w:lang w:val="en-CA"/>
            <w:rPrChange w:id="980" w:author="Reza Rajan" w:date="2020-03-13T09:35:00Z">
              <w:rPr>
                <w:lang w:val="en-CA"/>
              </w:rPr>
            </w:rPrChange>
          </w:rPr>
          <w:t>0.1m), and thus, variance of 0.01 m.</w:t>
        </w:r>
      </w:ins>
    </w:p>
    <w:p w14:paraId="02C4FEC3" w14:textId="77777777" w:rsidR="00534F4A" w:rsidRPr="00B46C7D" w:rsidRDefault="00534F4A" w:rsidP="00B46C7D">
      <w:pPr>
        <w:spacing w:line="276" w:lineRule="auto"/>
        <w:jc w:val="both"/>
        <w:rPr>
          <w:ins w:id="981" w:author="Reza Rajan" w:date="2020-03-13T06:26:00Z"/>
          <w:rFonts w:ascii="Calibri" w:hAnsi="Calibri" w:cs="Calibri"/>
          <w:u w:val="single"/>
          <w:lang w:val="en-CA"/>
          <w:rPrChange w:id="982" w:author="Reza Rajan" w:date="2020-03-13T09:35:00Z">
            <w:rPr>
              <w:ins w:id="983" w:author="Reza Rajan" w:date="2020-03-13T06:26:00Z"/>
              <w:u w:val="single"/>
              <w:lang w:val="en-CA"/>
            </w:rPr>
          </w:rPrChange>
        </w:rPr>
        <w:pPrChange w:id="984" w:author="Reza Rajan" w:date="2020-03-13T09:37:00Z">
          <w:pPr/>
        </w:pPrChange>
      </w:pPr>
    </w:p>
    <w:p w14:paraId="409853C0" w14:textId="4AC1AADF" w:rsidR="00F25F51" w:rsidRPr="00B46C7D" w:rsidRDefault="00F25F51" w:rsidP="00B46C7D">
      <w:pPr>
        <w:spacing w:line="276" w:lineRule="auto"/>
        <w:jc w:val="both"/>
        <w:rPr>
          <w:ins w:id="985" w:author="Reza Rajan" w:date="2020-03-13T06:19:00Z"/>
          <w:rFonts w:ascii="Calibri" w:hAnsi="Calibri" w:cs="Calibri"/>
          <w:u w:val="single"/>
          <w:lang w:val="en-CA"/>
          <w:rPrChange w:id="986" w:author="Reza Rajan" w:date="2020-03-13T09:35:00Z">
            <w:rPr>
              <w:ins w:id="987" w:author="Reza Rajan" w:date="2020-03-13T06:19:00Z"/>
              <w:lang w:val="en-CA"/>
            </w:rPr>
          </w:rPrChange>
        </w:rPr>
        <w:pPrChange w:id="988" w:author="Reza Rajan" w:date="2020-03-13T09:37:00Z">
          <w:pPr/>
        </w:pPrChange>
      </w:pPr>
      <w:ins w:id="989" w:author="Reza Rajan" w:date="2020-03-13T06:21:00Z">
        <w:r w:rsidRPr="00B46C7D">
          <w:rPr>
            <w:rFonts w:ascii="Calibri" w:hAnsi="Calibri" w:cs="Calibri"/>
            <w:u w:val="single"/>
            <w:lang w:val="en-CA"/>
            <w:rPrChange w:id="990" w:author="Reza Rajan" w:date="2020-03-13T09:35:00Z">
              <w:rPr>
                <w:u w:val="single"/>
                <w:lang w:val="en-CA"/>
              </w:rPr>
            </w:rPrChange>
          </w:rPr>
          <w:t>Process Noise Covariance Matrix:</w:t>
        </w:r>
      </w:ins>
    </w:p>
    <w:p w14:paraId="355F2BE5" w14:textId="77777777" w:rsidR="009D6C6F" w:rsidRPr="00B46C7D" w:rsidRDefault="009D6C6F" w:rsidP="00B46C7D">
      <w:pPr>
        <w:spacing w:line="276" w:lineRule="auto"/>
        <w:jc w:val="both"/>
        <w:rPr>
          <w:ins w:id="991" w:author="Reza Rajan" w:date="2020-03-13T06:17:00Z"/>
          <w:rFonts w:ascii="Calibri" w:eastAsiaTheme="minorEastAsia" w:hAnsi="Calibri" w:cs="Calibri"/>
          <w:lang w:val="en-CA"/>
          <w:rPrChange w:id="992" w:author="Reza Rajan" w:date="2020-03-13T09:35:00Z">
            <w:rPr>
              <w:ins w:id="993" w:author="Reza Rajan" w:date="2020-03-13T06:17:00Z"/>
              <w:rFonts w:eastAsiaTheme="minorEastAsia"/>
              <w:lang w:val="en-CA"/>
            </w:rPr>
          </w:rPrChange>
        </w:rPr>
        <w:pPrChange w:id="994" w:author="Reza Rajan" w:date="2020-03-13T09:37:00Z">
          <w:pPr/>
        </w:pPrChange>
      </w:pPr>
    </w:p>
    <w:p w14:paraId="66976CA6" w14:textId="1F5AE2C5" w:rsidR="007B24F9" w:rsidRPr="00B46C7D" w:rsidRDefault="00F25F51" w:rsidP="00B46C7D">
      <w:pPr>
        <w:spacing w:line="276" w:lineRule="auto"/>
        <w:jc w:val="both"/>
        <w:rPr>
          <w:ins w:id="995" w:author="Reza Rajan" w:date="2020-03-13T06:26:00Z"/>
          <w:rFonts w:ascii="Calibri" w:hAnsi="Calibri" w:cs="Calibri"/>
          <w:lang w:val="en-CA"/>
          <w:rPrChange w:id="996" w:author="Reza Rajan" w:date="2020-03-13T09:35:00Z">
            <w:rPr>
              <w:ins w:id="997" w:author="Reza Rajan" w:date="2020-03-13T06:26:00Z"/>
              <w:lang w:val="en-CA"/>
            </w:rPr>
          </w:rPrChange>
        </w:rPr>
        <w:pPrChange w:id="998" w:author="Reza Rajan" w:date="2020-03-13T09:37:00Z">
          <w:pPr/>
        </w:pPrChange>
      </w:pPr>
      <m:oMathPara>
        <m:oMathParaPr>
          <m:jc m:val="center"/>
        </m:oMathParaPr>
        <m:oMath>
          <m:d>
            <m:dPr>
              <m:begChr m:val="["/>
              <m:endChr m:val="]"/>
              <m:ctrlPr>
                <w:ins w:id="999" w:author="Reza Rajan" w:date="2020-03-13T06:21:00Z">
                  <w:rPr>
                    <w:rFonts w:ascii="Cambria Math" w:hAnsi="Cambria Math" w:cs="Calibri"/>
                    <w:i/>
                    <w:lang w:val="en-CA"/>
                    <w:rPrChange w:id="1000" w:author="Reza Rajan" w:date="2020-03-13T09:35:00Z">
                      <w:rPr>
                        <w:rFonts w:ascii="Cambria Math" w:hAnsi="Cambria Math"/>
                        <w:i/>
                        <w:lang w:val="en-CA"/>
                      </w:rPr>
                    </w:rPrChange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ins w:id="1001" w:author="Reza Rajan" w:date="2020-03-13T06:21:00Z">
                      <w:rPr>
                        <w:rFonts w:ascii="Cambria Math" w:hAnsi="Cambria Math" w:cs="Calibri"/>
                        <w:i/>
                        <w:lang w:val="en-CA"/>
                        <w:rPrChange w:id="1002" w:author="Reza Rajan" w:date="2020-03-13T09:35:00Z">
                          <w:rPr>
                            <w:rFonts w:ascii="Cambria Math" w:hAnsi="Cambria Math"/>
                            <w:i/>
                            <w:lang w:val="en-CA"/>
                          </w:rPr>
                        </w:rPrChange>
                      </w:rPr>
                    </w:ins>
                  </m:ctrlPr>
                </m:mPr>
                <m:mr>
                  <m:e>
                    <m:r>
                      <w:ins w:id="1003" w:author="Reza Rajan" w:date="2020-03-13T06:21:00Z">
                        <w:rPr>
                          <w:rFonts w:ascii="Cambria Math" w:hAnsi="Cambria Math" w:cs="Calibri"/>
                          <w:lang w:val="en-CA"/>
                          <w:rPrChange w:id="1004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0.01</m:t>
                      </w:ins>
                    </m:r>
                  </m:e>
                  <m:e>
                    <m:r>
                      <w:ins w:id="1005" w:author="Reza Rajan" w:date="2020-03-13T06:21:00Z">
                        <w:rPr>
                          <w:rFonts w:ascii="Cambria Math" w:hAnsi="Cambria Math" w:cs="Calibri"/>
                          <w:lang w:val="en-CA"/>
                          <w:rPrChange w:id="1006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</m:t>
                      </w:ins>
                    </m:r>
                  </m:e>
                  <m:e>
                    <m:r>
                      <w:ins w:id="1007" w:author="Reza Rajan" w:date="2020-03-13T06:21:00Z">
                        <w:rPr>
                          <w:rFonts w:ascii="Cambria Math" w:hAnsi="Cambria Math" w:cs="Calibri"/>
                          <w:lang w:val="en-CA"/>
                          <w:rPrChange w:id="1008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</m:t>
                      </w:ins>
                    </m:r>
                  </m:e>
                </m:mr>
                <m:mr>
                  <m:e>
                    <m:r>
                      <w:ins w:id="1009" w:author="Reza Rajan" w:date="2020-03-13T06:21:00Z">
                        <w:rPr>
                          <w:rFonts w:ascii="Cambria Math" w:hAnsi="Cambria Math" w:cs="Calibri"/>
                          <w:lang w:val="en-CA"/>
                          <w:rPrChange w:id="1010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</m:t>
                      </w:ins>
                    </m:r>
                  </m:e>
                  <m:e>
                    <m:r>
                      <w:ins w:id="1011" w:author="Reza Rajan" w:date="2020-03-13T06:21:00Z">
                        <w:rPr>
                          <w:rFonts w:ascii="Cambria Math" w:hAnsi="Cambria Math" w:cs="Calibri"/>
                          <w:lang w:val="en-CA"/>
                          <w:rPrChange w:id="1012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0.01</m:t>
                      </w:ins>
                    </m:r>
                  </m:e>
                  <m:e>
                    <m:r>
                      <w:ins w:id="1013" w:author="Reza Rajan" w:date="2020-03-13T06:21:00Z">
                        <w:rPr>
                          <w:rFonts w:ascii="Cambria Math" w:hAnsi="Cambria Math" w:cs="Calibri"/>
                          <w:lang w:val="en-CA"/>
                          <w:rPrChange w:id="1014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</m:t>
                      </w:ins>
                    </m:r>
                  </m:e>
                </m:mr>
                <m:mr>
                  <m:e>
                    <m:r>
                      <w:ins w:id="1015" w:author="Reza Rajan" w:date="2020-03-13T06:21:00Z">
                        <w:rPr>
                          <w:rFonts w:ascii="Cambria Math" w:hAnsi="Cambria Math" w:cs="Calibri"/>
                          <w:lang w:val="en-CA"/>
                          <w:rPrChange w:id="1016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</m:t>
                      </w:ins>
                    </m:r>
                  </m:e>
                  <m:e>
                    <m:r>
                      <w:ins w:id="1017" w:author="Reza Rajan" w:date="2020-03-13T06:21:00Z">
                        <w:rPr>
                          <w:rFonts w:ascii="Cambria Math" w:hAnsi="Cambria Math" w:cs="Calibri"/>
                          <w:lang w:val="en-CA"/>
                          <w:rPrChange w:id="1018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</m:t>
                      </w:ins>
                    </m:r>
                  </m:e>
                  <m:e>
                    <m:r>
                      <w:ins w:id="1019" w:author="Reza Rajan" w:date="2020-03-13T06:21:00Z">
                        <w:rPr>
                          <w:rFonts w:ascii="Cambria Math" w:hAnsi="Cambria Math" w:cs="Calibri"/>
                          <w:lang w:val="en-CA"/>
                          <w:rPrChange w:id="1020" w:author="Reza Rajan" w:date="2020-03-13T09:35:00Z">
                            <w:rPr>
                              <w:rFonts w:ascii="Cambria Math" w:hAnsi="Cambria Math"/>
                              <w:lang w:val="en-CA"/>
                            </w:rPr>
                          </w:rPrChange>
                        </w:rPr>
                        <m:t>0.01</m:t>
                      </w:ins>
                    </m:r>
                  </m:e>
                </m:mr>
              </m:m>
            </m:e>
          </m:d>
        </m:oMath>
      </m:oMathPara>
    </w:p>
    <w:p w14:paraId="7480826F" w14:textId="77777777" w:rsidR="00744823" w:rsidRPr="00B46C7D" w:rsidRDefault="00744823" w:rsidP="00B46C7D">
      <w:pPr>
        <w:spacing w:line="276" w:lineRule="auto"/>
        <w:jc w:val="both"/>
        <w:rPr>
          <w:ins w:id="1021" w:author="Reza Rajan" w:date="2020-03-13T06:27:00Z"/>
          <w:rFonts w:ascii="Calibri" w:hAnsi="Calibri" w:cs="Calibri"/>
          <w:lang w:val="en-CA"/>
          <w:rPrChange w:id="1022" w:author="Reza Rajan" w:date="2020-03-13T09:35:00Z">
            <w:rPr>
              <w:ins w:id="1023" w:author="Reza Rajan" w:date="2020-03-13T06:27:00Z"/>
              <w:lang w:val="en-CA"/>
            </w:rPr>
          </w:rPrChange>
        </w:rPr>
        <w:pPrChange w:id="1024" w:author="Reza Rajan" w:date="2020-03-13T09:37:00Z">
          <w:pPr/>
        </w:pPrChange>
      </w:pPr>
    </w:p>
    <w:p w14:paraId="5E31184E" w14:textId="15EDD131" w:rsidR="00534F4A" w:rsidRDefault="00534F4A" w:rsidP="002E2D37">
      <w:pPr>
        <w:spacing w:line="276" w:lineRule="auto"/>
        <w:jc w:val="both"/>
        <w:rPr>
          <w:ins w:id="1025" w:author="Reza Rajan" w:date="2020-03-13T09:45:00Z"/>
          <w:rFonts w:ascii="Calibri" w:hAnsi="Calibri" w:cs="Calibri"/>
          <w:lang w:val="en-CA"/>
        </w:rPr>
      </w:pPr>
      <w:ins w:id="1026" w:author="Reza Rajan" w:date="2020-03-13T06:26:00Z">
        <w:r w:rsidRPr="00B46C7D">
          <w:rPr>
            <w:rFonts w:ascii="Calibri" w:hAnsi="Calibri" w:cs="Calibri"/>
            <w:lang w:val="en-CA"/>
            <w:rPrChange w:id="1027" w:author="Reza Rajan" w:date="2020-03-13T09:35:00Z">
              <w:rPr>
                <w:lang w:val="en-CA"/>
              </w:rPr>
            </w:rPrChange>
          </w:rPr>
          <w:t xml:space="preserve">This parameter </w:t>
        </w:r>
      </w:ins>
      <w:ins w:id="1028" w:author="Reza Rajan" w:date="2020-03-13T06:27:00Z">
        <w:r w:rsidRPr="00B46C7D">
          <w:rPr>
            <w:rFonts w:ascii="Calibri" w:hAnsi="Calibri" w:cs="Calibri"/>
            <w:lang w:val="en-CA"/>
            <w:rPrChange w:id="1029" w:author="Reza Rajan" w:date="2020-03-13T09:35:00Z">
              <w:rPr>
                <w:lang w:val="en-CA"/>
              </w:rPr>
            </w:rPrChange>
          </w:rPr>
          <w:t>should be tuned</w:t>
        </w:r>
        <w:r w:rsidR="00744823" w:rsidRPr="00B46C7D">
          <w:rPr>
            <w:rFonts w:ascii="Calibri" w:hAnsi="Calibri" w:cs="Calibri"/>
            <w:lang w:val="en-CA"/>
            <w:rPrChange w:id="1030" w:author="Reza Rajan" w:date="2020-03-13T09:35:00Z">
              <w:rPr>
                <w:lang w:val="en-CA"/>
              </w:rPr>
            </w:rPrChange>
          </w:rPr>
          <w:t xml:space="preserve">, so as a semi-random starting point, this is set </w:t>
        </w:r>
        <w:r w:rsidR="00FA123D" w:rsidRPr="00B46C7D">
          <w:rPr>
            <w:rFonts w:ascii="Calibri" w:hAnsi="Calibri" w:cs="Calibri"/>
            <w:lang w:val="en-CA"/>
            <w:rPrChange w:id="1031" w:author="Reza Rajan" w:date="2020-03-13T09:35:00Z">
              <w:rPr>
                <w:lang w:val="en-CA"/>
              </w:rPr>
            </w:rPrChange>
          </w:rPr>
          <w:t xml:space="preserve">to the </w:t>
        </w:r>
        <w:r w:rsidR="00FA123D" w:rsidRPr="00B46C7D">
          <w:rPr>
            <w:rFonts w:ascii="Calibri" w:hAnsi="Calibri" w:cs="Calibri"/>
            <w:lang w:val="en-CA"/>
            <w:rPrChange w:id="1032" w:author="Reza Rajan" w:date="2020-03-13T09:35:00Z">
              <w:rPr>
                <w:lang w:val="en-CA"/>
              </w:rPr>
            </w:rPrChange>
          </w:rPr>
          <w:t>equivalent of the measurement noise covariance matrix.</w:t>
        </w:r>
      </w:ins>
    </w:p>
    <w:p w14:paraId="5F7F0683" w14:textId="77777777" w:rsidR="002E2D37" w:rsidRPr="002E2D37" w:rsidRDefault="002E2D37" w:rsidP="002E2D37">
      <w:pPr>
        <w:spacing w:line="276" w:lineRule="auto"/>
        <w:jc w:val="both"/>
        <w:rPr>
          <w:ins w:id="1033" w:author="Reza Rajan" w:date="2020-03-13T06:22:00Z"/>
          <w:rFonts w:ascii="Calibri" w:hAnsi="Calibri" w:cs="Calibri"/>
          <w:lang w:val="en-CA"/>
          <w:rPrChange w:id="1034" w:author="Reza Rajan" w:date="2020-03-13T09:45:00Z">
            <w:rPr>
              <w:ins w:id="1035" w:author="Reza Rajan" w:date="2020-03-13T06:22:00Z"/>
              <w:lang w:val="en-CA"/>
            </w:rPr>
          </w:rPrChange>
        </w:rPr>
        <w:pPrChange w:id="1036" w:author="Reza Rajan" w:date="2020-03-13T09:45:00Z">
          <w:pPr/>
        </w:pPrChange>
      </w:pPr>
    </w:p>
    <w:p w14:paraId="46B010D1" w14:textId="71DE94D3" w:rsidR="00F60736" w:rsidRPr="00B46C7D" w:rsidRDefault="00F60736" w:rsidP="00B46C7D">
      <w:pPr>
        <w:spacing w:line="276" w:lineRule="auto"/>
        <w:jc w:val="both"/>
        <w:rPr>
          <w:ins w:id="1037" w:author="Reza Rajan" w:date="2020-03-13T06:23:00Z"/>
          <w:rFonts w:ascii="Calibri" w:hAnsi="Calibri" w:cs="Calibri"/>
          <w:u w:val="single"/>
          <w:lang w:val="en-CA"/>
          <w:rPrChange w:id="1038" w:author="Reza Rajan" w:date="2020-03-13T09:35:00Z">
            <w:rPr>
              <w:ins w:id="1039" w:author="Reza Rajan" w:date="2020-03-13T06:23:00Z"/>
              <w:u w:val="single"/>
              <w:lang w:val="en-CA"/>
            </w:rPr>
          </w:rPrChange>
        </w:rPr>
        <w:pPrChange w:id="1040" w:author="Reza Rajan" w:date="2020-03-13T09:37:00Z">
          <w:pPr/>
        </w:pPrChange>
      </w:pPr>
      <w:ins w:id="1041" w:author="Reza Rajan" w:date="2020-03-13T06:22:00Z">
        <w:r w:rsidRPr="00B46C7D">
          <w:rPr>
            <w:rFonts w:ascii="Calibri" w:hAnsi="Calibri" w:cs="Calibri"/>
            <w:u w:val="single"/>
            <w:lang w:val="en-CA"/>
            <w:rPrChange w:id="1042" w:author="Reza Rajan" w:date="2020-03-13T09:35:00Z">
              <w:rPr>
                <w:u w:val="single"/>
                <w:lang w:val="en-CA"/>
              </w:rPr>
            </w:rPrChange>
          </w:rPr>
          <w:t>State Covariance Matrix</w:t>
        </w:r>
        <w:r w:rsidR="00305A08" w:rsidRPr="00B46C7D">
          <w:rPr>
            <w:rFonts w:ascii="Calibri" w:hAnsi="Calibri" w:cs="Calibri"/>
            <w:u w:val="single"/>
            <w:lang w:val="en-CA"/>
            <w:rPrChange w:id="1043" w:author="Reza Rajan" w:date="2020-03-13T09:35:00Z">
              <w:rPr>
                <w:u w:val="single"/>
                <w:lang w:val="en-CA"/>
              </w:rPr>
            </w:rPrChange>
          </w:rPr>
          <w:t xml:space="preserve">, </w:t>
        </w:r>
        <m:oMath>
          <m:r>
            <m:rPr>
              <m:sty m:val="p"/>
            </m:rPr>
            <w:rPr>
              <w:rFonts w:ascii="Cambria Math" w:eastAsiaTheme="minorEastAsia" w:hAnsi="Cambria Math"/>
              <w:u w:val="single"/>
              <w:lang w:val="en-CA"/>
              <w:rPrChange w:id="1044" w:author="Reza Rajan" w:date="2020-03-13T09:35:00Z">
                <w:rPr>
                  <w:rFonts w:ascii="Cambria Math" w:eastAsiaTheme="minorEastAsia" w:hAnsi="Cambria Math"/>
                  <w:lang w:val="en-CA"/>
                </w:rPr>
              </w:rPrChange>
            </w:rPr>
            <m:t>Σ</m:t>
          </m:r>
        </m:oMath>
        <w:r w:rsidRPr="00B46C7D">
          <w:rPr>
            <w:rFonts w:ascii="Calibri" w:hAnsi="Calibri" w:cs="Calibri"/>
            <w:u w:val="single"/>
            <w:lang w:val="en-CA"/>
            <w:rPrChange w:id="1045" w:author="Reza Rajan" w:date="2020-03-13T09:35:00Z">
              <w:rPr>
                <w:u w:val="single"/>
                <w:lang w:val="en-CA"/>
              </w:rPr>
            </w:rPrChange>
          </w:rPr>
          <w:t>:</w:t>
        </w:r>
      </w:ins>
    </w:p>
    <w:p w14:paraId="03004EA1" w14:textId="77777777" w:rsidR="00605812" w:rsidRPr="00B46C7D" w:rsidRDefault="00605812" w:rsidP="00B46C7D">
      <w:pPr>
        <w:spacing w:line="276" w:lineRule="auto"/>
        <w:jc w:val="both"/>
        <w:rPr>
          <w:ins w:id="1046" w:author="Reza Rajan" w:date="2020-03-13T06:22:00Z"/>
          <w:rFonts w:ascii="Calibri" w:hAnsi="Calibri" w:cs="Calibri"/>
          <w:u w:val="single"/>
          <w:lang w:val="en-CA"/>
          <w:rPrChange w:id="1047" w:author="Reza Rajan" w:date="2020-03-13T09:35:00Z">
            <w:rPr>
              <w:ins w:id="1048" w:author="Reza Rajan" w:date="2020-03-13T06:22:00Z"/>
              <w:u w:val="single"/>
              <w:lang w:val="en-CA"/>
            </w:rPr>
          </w:rPrChange>
        </w:rPr>
        <w:pPrChange w:id="1049" w:author="Reza Rajan" w:date="2020-03-13T09:37:00Z">
          <w:pPr/>
        </w:pPrChange>
      </w:pPr>
    </w:p>
    <w:p w14:paraId="56D1C8AE" w14:textId="6728D2F1" w:rsidR="00CD47A7" w:rsidRPr="00B46C7D" w:rsidRDefault="001C05AE" w:rsidP="00B46C7D">
      <w:pPr>
        <w:spacing w:line="276" w:lineRule="auto"/>
        <w:jc w:val="both"/>
        <w:rPr>
          <w:ins w:id="1050" w:author="Reza Rajan" w:date="2020-03-13T06:24:00Z"/>
          <w:rFonts w:ascii="Calibri" w:hAnsi="Calibri" w:cs="Calibri"/>
          <w:lang w:val="en-CA"/>
          <w:rPrChange w:id="1051" w:author="Reza Rajan" w:date="2020-03-13T09:35:00Z">
            <w:rPr>
              <w:ins w:id="1052" w:author="Reza Rajan" w:date="2020-03-13T06:24:00Z"/>
              <w:lang w:val="en-CA"/>
            </w:rPr>
          </w:rPrChange>
        </w:rPr>
        <w:pPrChange w:id="1053" w:author="Reza Rajan" w:date="2020-03-13T09:37:00Z">
          <w:pPr/>
        </w:pPrChange>
      </w:pPr>
      <m:oMathPara>
        <m:oMath>
          <m:d>
            <m:dPr>
              <m:begChr m:val="["/>
              <m:endChr m:val="]"/>
              <m:ctrlPr>
                <w:ins w:id="1054" w:author="Reza Rajan" w:date="2020-03-13T06:23:00Z">
                  <w:rPr>
                    <w:rFonts w:ascii="Cambria Math" w:eastAsiaTheme="minorEastAsia" w:hAnsi="Cambria Math" w:cs="Calibri"/>
                    <w:i/>
                    <w:lang w:val="en-CA"/>
                    <w:rPrChange w:id="1055" w:author="Reza Rajan" w:date="2020-03-13T09:35:00Z">
                      <w:rPr>
                        <w:rFonts w:ascii="Cambria Math" w:eastAsiaTheme="minorEastAsia" w:hAnsi="Cambria Math"/>
                        <w:i/>
                        <w:lang w:val="en-CA"/>
                      </w:rPr>
                    </w:rPrChange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ins w:id="1056" w:author="Reza Rajan" w:date="2020-03-13T06:23:00Z">
                      <w:rPr>
                        <w:rFonts w:ascii="Cambria Math" w:eastAsiaTheme="minorEastAsia" w:hAnsi="Cambria Math" w:cs="Calibri"/>
                        <w:i/>
                        <w:lang w:val="en-CA"/>
                        <w:rPrChange w:id="1057" w:author="Reza Rajan" w:date="2020-03-13T09:35:00Z">
                          <w:rPr>
                            <w:rFonts w:ascii="Cambria Math" w:eastAsiaTheme="minorEastAsia" w:hAnsi="Cambria Math"/>
                            <w:i/>
                            <w:lang w:val="en-CA"/>
                          </w:rPr>
                        </w:rPrChange>
                      </w:rPr>
                    </w:ins>
                  </m:ctrlPr>
                </m:mPr>
                <m:mr>
                  <m:e>
                    <m:r>
                      <w:ins w:id="1058" w:author="Reza Rajan" w:date="2020-03-13T06:23:00Z">
                        <w:rPr>
                          <w:rFonts w:ascii="Cambria Math" w:hAnsi="Cambria Math" w:cs="Calibri"/>
                          <w:rPrChange w:id="1059" w:author="Reza Rajan" w:date="2020-03-13T09:35:00Z">
                            <w:rPr>
                              <w:rFonts w:ascii="Cambria Math" w:hAnsi="Cambria Math"/>
                            </w:rPr>
                          </w:rPrChange>
                        </w:rPr>
                        <m:t>1</m:t>
                      </w:ins>
                    </m:r>
                  </m:e>
                  <m:e>
                    <m:r>
                      <w:ins w:id="1060" w:author="Reza Rajan" w:date="2020-03-13T06:23:00Z">
                        <w:rPr>
                          <w:rFonts w:ascii="Cambria Math" w:hAnsi="Cambria Math" w:cs="Calibri"/>
                          <w:rPrChange w:id="1061" w:author="Reza Rajan" w:date="2020-03-13T09:35:00Z">
                            <w:rPr>
                              <w:rFonts w:ascii="Cambria Math" w:hAnsi="Cambria Math"/>
                            </w:rPr>
                          </w:rPrChange>
                        </w:rPr>
                        <m:t>0</m:t>
                      </w:ins>
                    </m:r>
                  </m:e>
                  <m:e>
                    <m:r>
                      <w:ins w:id="1062" w:author="Reza Rajan" w:date="2020-03-13T06:23:00Z">
                        <w:rPr>
                          <w:rFonts w:ascii="Cambria Math" w:hAnsi="Cambria Math" w:cs="Calibri"/>
                          <w:rPrChange w:id="1063" w:author="Reza Rajan" w:date="2020-03-13T09:35:00Z">
                            <w:rPr>
                              <w:rFonts w:ascii="Cambria Math" w:hAnsi="Cambria Math"/>
                            </w:rPr>
                          </w:rPrChange>
                        </w:rPr>
                        <m:t>0</m:t>
                      </w:ins>
                    </m:r>
                  </m:e>
                </m:mr>
                <m:mr>
                  <m:e>
                    <m:r>
                      <w:ins w:id="1064" w:author="Reza Rajan" w:date="2020-03-13T06:23:00Z">
                        <w:rPr>
                          <w:rFonts w:ascii="Cambria Math" w:hAnsi="Cambria Math" w:cs="Calibri"/>
                          <w:rPrChange w:id="1065" w:author="Reza Rajan" w:date="2020-03-13T09:35:00Z">
                            <w:rPr>
                              <w:rFonts w:ascii="Cambria Math" w:hAnsi="Cambria Math"/>
                            </w:rPr>
                          </w:rPrChange>
                        </w:rPr>
                        <m:t>0</m:t>
                      </w:ins>
                    </m:r>
                  </m:e>
                  <m:e>
                    <m:r>
                      <w:ins w:id="1066" w:author="Reza Rajan" w:date="2020-03-13T06:23:00Z">
                        <w:rPr>
                          <w:rFonts w:ascii="Cambria Math" w:hAnsi="Cambria Math" w:cs="Calibri"/>
                          <w:rPrChange w:id="1067" w:author="Reza Rajan" w:date="2020-03-13T09:35:00Z">
                            <w:rPr>
                              <w:rFonts w:ascii="Cambria Math" w:hAnsi="Cambria Math"/>
                            </w:rPr>
                          </w:rPrChange>
                        </w:rPr>
                        <m:t>1</m:t>
                      </w:ins>
                    </m:r>
                  </m:e>
                  <m:e>
                    <m:r>
                      <w:ins w:id="1068" w:author="Reza Rajan" w:date="2020-03-13T06:23:00Z">
                        <w:rPr>
                          <w:rFonts w:ascii="Cambria Math" w:hAnsi="Cambria Math" w:cs="Calibri"/>
                          <w:rPrChange w:id="1069" w:author="Reza Rajan" w:date="2020-03-13T09:35:00Z">
                            <w:rPr>
                              <w:rFonts w:ascii="Cambria Math" w:hAnsi="Cambria Math"/>
                            </w:rPr>
                          </w:rPrChange>
                        </w:rPr>
                        <m:t>0</m:t>
                      </w:ins>
                    </m:r>
                  </m:e>
                </m:mr>
                <m:mr>
                  <m:e>
                    <m:r>
                      <w:ins w:id="1070" w:author="Reza Rajan" w:date="2020-03-13T06:23:00Z">
                        <w:rPr>
                          <w:rFonts w:ascii="Cambria Math" w:hAnsi="Cambria Math" w:cs="Calibri"/>
                          <w:rPrChange w:id="1071" w:author="Reza Rajan" w:date="2020-03-13T09:35:00Z">
                            <w:rPr>
                              <w:rFonts w:ascii="Cambria Math" w:hAnsi="Cambria Math"/>
                            </w:rPr>
                          </w:rPrChange>
                        </w:rPr>
                        <m:t>0</m:t>
                      </w:ins>
                    </m:r>
                  </m:e>
                  <m:e>
                    <m:r>
                      <w:ins w:id="1072" w:author="Reza Rajan" w:date="2020-03-13T06:23:00Z">
                        <w:rPr>
                          <w:rFonts w:ascii="Cambria Math" w:hAnsi="Cambria Math" w:cs="Calibri"/>
                          <w:rPrChange w:id="1073" w:author="Reza Rajan" w:date="2020-03-13T09:35:00Z">
                            <w:rPr>
                              <w:rFonts w:ascii="Cambria Math" w:hAnsi="Cambria Math"/>
                            </w:rPr>
                          </w:rPrChange>
                        </w:rPr>
                        <m:t>0</m:t>
                      </w:ins>
                    </m:r>
                  </m:e>
                  <m:e>
                    <m:r>
                      <w:ins w:id="1074" w:author="Reza Rajan" w:date="2020-03-13T06:23:00Z">
                        <w:rPr>
                          <w:rFonts w:ascii="Cambria Math" w:hAnsi="Cambria Math" w:cs="Calibri"/>
                          <w:rPrChange w:id="1075" w:author="Reza Rajan" w:date="2020-03-13T09:35:00Z">
                            <w:rPr>
                              <w:rFonts w:ascii="Cambria Math" w:hAnsi="Cambria Math"/>
                            </w:rPr>
                          </w:rPrChange>
                        </w:rPr>
                        <m:t>1</m:t>
                      </w:ins>
                    </m:r>
                  </m:e>
                </m:mr>
              </m:m>
            </m:e>
          </m:d>
        </m:oMath>
      </m:oMathPara>
    </w:p>
    <w:p w14:paraId="4045BD1B" w14:textId="77777777" w:rsidR="00CD47A7" w:rsidRPr="00B46C7D" w:rsidRDefault="00CD47A7" w:rsidP="00B46C7D">
      <w:pPr>
        <w:spacing w:line="276" w:lineRule="auto"/>
        <w:jc w:val="both"/>
        <w:rPr>
          <w:ins w:id="1076" w:author="Reza Rajan" w:date="2020-03-13T06:24:00Z"/>
          <w:rFonts w:ascii="Calibri" w:hAnsi="Calibri" w:cs="Calibri"/>
          <w:lang w:val="en-CA"/>
          <w:rPrChange w:id="1077" w:author="Reza Rajan" w:date="2020-03-13T09:35:00Z">
            <w:rPr>
              <w:ins w:id="1078" w:author="Reza Rajan" w:date="2020-03-13T06:24:00Z"/>
              <w:lang w:val="en-CA"/>
            </w:rPr>
          </w:rPrChange>
        </w:rPr>
        <w:pPrChange w:id="1079" w:author="Reza Rajan" w:date="2020-03-13T09:37:00Z">
          <w:pPr/>
        </w:pPrChange>
      </w:pPr>
    </w:p>
    <w:p w14:paraId="2C4805A1" w14:textId="15645DF6" w:rsidR="00E26EFC" w:rsidRPr="00B46C7D" w:rsidRDefault="00CD47A7" w:rsidP="00B46C7D">
      <w:pPr>
        <w:spacing w:line="276" w:lineRule="auto"/>
        <w:jc w:val="both"/>
        <w:rPr>
          <w:ins w:id="1080" w:author="Reza Rajan" w:date="2020-03-13T09:31:00Z"/>
          <w:rFonts w:ascii="Calibri" w:hAnsi="Calibri" w:cs="Calibri"/>
          <w:lang w:val="en-CA"/>
          <w:rPrChange w:id="1081" w:author="Reza Rajan" w:date="2020-03-13T09:35:00Z">
            <w:rPr>
              <w:ins w:id="1082" w:author="Reza Rajan" w:date="2020-03-13T09:31:00Z"/>
              <w:lang w:val="en-CA"/>
            </w:rPr>
          </w:rPrChange>
        </w:rPr>
        <w:pPrChange w:id="1083" w:author="Reza Rajan" w:date="2020-03-13T09:37:00Z">
          <w:pPr>
            <w:spacing w:line="360" w:lineRule="auto"/>
          </w:pPr>
        </w:pPrChange>
      </w:pPr>
      <w:ins w:id="1084" w:author="Reza Rajan" w:date="2020-03-13T06:24:00Z">
        <w:r w:rsidRPr="00B46C7D">
          <w:rPr>
            <w:rFonts w:ascii="Calibri" w:hAnsi="Calibri" w:cs="Calibri"/>
            <w:lang w:val="en-CA"/>
            <w:rPrChange w:id="1085" w:author="Reza Rajan" w:date="2020-03-13T09:35:00Z">
              <w:rPr>
                <w:lang w:val="en-CA"/>
              </w:rPr>
            </w:rPrChange>
          </w:rPr>
          <w:t xml:space="preserve">Since there is a large </w:t>
        </w:r>
      </w:ins>
      <w:ins w:id="1086" w:author="Reza Rajan" w:date="2020-03-13T06:23:00Z">
        <w:r w:rsidR="00FE09A1" w:rsidRPr="00B46C7D">
          <w:rPr>
            <w:rFonts w:ascii="Calibri" w:hAnsi="Calibri" w:cs="Calibri"/>
            <w:lang w:val="en-CA"/>
            <w:rPrChange w:id="1087" w:author="Reza Rajan" w:date="2020-03-13T09:35:00Z">
              <w:rPr>
                <w:lang w:val="en-CA"/>
              </w:rPr>
            </w:rPrChange>
          </w:rPr>
          <w:t>uncertain</w:t>
        </w:r>
      </w:ins>
      <w:ins w:id="1088" w:author="Reza Rajan" w:date="2020-03-13T06:24:00Z">
        <w:r w:rsidRPr="00B46C7D">
          <w:rPr>
            <w:rFonts w:ascii="Calibri" w:hAnsi="Calibri" w:cs="Calibri"/>
            <w:lang w:val="en-CA"/>
            <w:rPrChange w:id="1089" w:author="Reza Rajan" w:date="2020-03-13T09:35:00Z">
              <w:rPr>
                <w:lang w:val="en-CA"/>
              </w:rPr>
            </w:rPrChange>
          </w:rPr>
          <w:t>ty</w:t>
        </w:r>
      </w:ins>
      <w:ins w:id="1090" w:author="Reza Rajan" w:date="2020-03-13T06:23:00Z">
        <w:r w:rsidR="00FE09A1" w:rsidRPr="00B46C7D">
          <w:rPr>
            <w:rFonts w:ascii="Calibri" w:hAnsi="Calibri" w:cs="Calibri"/>
            <w:lang w:val="en-CA"/>
            <w:rPrChange w:id="1091" w:author="Reza Rajan" w:date="2020-03-13T09:35:00Z">
              <w:rPr>
                <w:lang w:val="en-CA"/>
              </w:rPr>
            </w:rPrChange>
          </w:rPr>
          <w:t xml:space="preserve"> about the system</w:t>
        </w:r>
        <w:r w:rsidR="00CA6C75" w:rsidRPr="00B46C7D">
          <w:rPr>
            <w:rFonts w:ascii="Calibri" w:hAnsi="Calibri" w:cs="Calibri"/>
            <w:lang w:val="en-CA"/>
            <w:rPrChange w:id="1092" w:author="Reza Rajan" w:date="2020-03-13T09:35:00Z">
              <w:rPr>
                <w:lang w:val="en-CA"/>
              </w:rPr>
            </w:rPrChange>
          </w:rPr>
          <w:t>, this is initially set</w:t>
        </w:r>
        <w:r w:rsidR="00711F14" w:rsidRPr="00B46C7D">
          <w:rPr>
            <w:rFonts w:ascii="Calibri" w:hAnsi="Calibri" w:cs="Calibri"/>
            <w:lang w:val="en-CA"/>
            <w:rPrChange w:id="1093" w:author="Reza Rajan" w:date="2020-03-13T09:35:00Z">
              <w:rPr>
                <w:lang w:val="en-CA"/>
              </w:rPr>
            </w:rPrChange>
          </w:rPr>
          <w:t xml:space="preserve"> to </w:t>
        </w:r>
      </w:ins>
      <w:ins w:id="1094" w:author="Reza Rajan" w:date="2020-03-13T06:24:00Z">
        <w:r w:rsidRPr="00B46C7D">
          <w:rPr>
            <w:rFonts w:ascii="Calibri" w:hAnsi="Calibri" w:cs="Calibri"/>
            <w:lang w:val="en-CA"/>
            <w:rPrChange w:id="1095" w:author="Reza Rajan" w:date="2020-03-13T09:35:00Z">
              <w:rPr>
                <w:lang w:val="en-CA"/>
              </w:rPr>
            </w:rPrChange>
          </w:rPr>
          <w:t xml:space="preserve">represent </w:t>
        </w:r>
      </w:ins>
      <w:ins w:id="1096" w:author="Reza Rajan" w:date="2020-03-13T06:23:00Z">
        <w:r w:rsidR="00711F14" w:rsidRPr="00B46C7D">
          <w:rPr>
            <w:rFonts w:ascii="Calibri" w:hAnsi="Calibri" w:cs="Calibri"/>
            <w:lang w:val="en-CA"/>
            <w:rPrChange w:id="1097" w:author="Reza Rajan" w:date="2020-03-13T09:35:00Z">
              <w:rPr>
                <w:lang w:val="en-CA"/>
              </w:rPr>
            </w:rPrChange>
          </w:rPr>
          <w:t>the worst conditions</w:t>
        </w:r>
      </w:ins>
      <w:ins w:id="1098" w:author="Reza Rajan" w:date="2020-03-13T06:24:00Z">
        <w:r w:rsidRPr="00B46C7D">
          <w:rPr>
            <w:rFonts w:ascii="Calibri" w:hAnsi="Calibri" w:cs="Calibri"/>
            <w:lang w:val="en-CA"/>
            <w:rPrChange w:id="1099" w:author="Reza Rajan" w:date="2020-03-13T09:35:00Z">
              <w:rPr>
                <w:lang w:val="en-CA"/>
              </w:rPr>
            </w:rPrChange>
          </w:rPr>
          <w:t>, i.e. a covariance of 1.</w:t>
        </w:r>
      </w:ins>
    </w:p>
    <w:p w14:paraId="1DCE131C" w14:textId="77777777" w:rsidR="008B2878" w:rsidRPr="00B46C7D" w:rsidRDefault="008B2878" w:rsidP="00B46C7D">
      <w:pPr>
        <w:spacing w:line="276" w:lineRule="auto"/>
        <w:jc w:val="both"/>
        <w:rPr>
          <w:ins w:id="1100" w:author="Reza Rajan" w:date="2020-03-13T06:41:00Z"/>
          <w:rFonts w:ascii="Calibri" w:hAnsi="Calibri" w:cs="Calibri"/>
          <w:u w:val="single"/>
          <w:lang w:val="en-CA"/>
          <w:rPrChange w:id="1101" w:author="Reza Rajan" w:date="2020-03-13T09:35:00Z">
            <w:rPr>
              <w:ins w:id="1102" w:author="Reza Rajan" w:date="2020-03-13T06:41:00Z"/>
              <w:u w:val="single"/>
              <w:lang w:val="en-CA"/>
            </w:rPr>
          </w:rPrChange>
        </w:rPr>
        <w:pPrChange w:id="1103" w:author="Reza Rajan" w:date="2020-03-13T09:37:00Z">
          <w:pPr>
            <w:spacing w:after="160" w:line="259" w:lineRule="auto"/>
          </w:pPr>
        </w:pPrChange>
      </w:pPr>
    </w:p>
    <w:p w14:paraId="7E4BD2E0" w14:textId="07091A4D" w:rsidR="00E26EFC" w:rsidRPr="00B46C7D" w:rsidRDefault="003103C8" w:rsidP="002E2D37">
      <w:pPr>
        <w:spacing w:line="276" w:lineRule="auto"/>
        <w:jc w:val="both"/>
        <w:rPr>
          <w:ins w:id="1104" w:author="Reza Rajan" w:date="2020-03-13T06:41:00Z"/>
          <w:rFonts w:ascii="Calibri" w:hAnsi="Calibri" w:cs="Calibri"/>
          <w:lang w:val="en-CA"/>
          <w:rPrChange w:id="1105" w:author="Reza Rajan" w:date="2020-03-13T09:35:00Z">
            <w:rPr>
              <w:ins w:id="1106" w:author="Reza Rajan" w:date="2020-03-13T06:41:00Z"/>
              <w:lang w:val="en-CA"/>
            </w:rPr>
          </w:rPrChange>
        </w:rPr>
        <w:pPrChange w:id="1107" w:author="Reza Rajan" w:date="2020-03-13T09:45:00Z">
          <w:pPr>
            <w:spacing w:line="360" w:lineRule="auto"/>
          </w:pPr>
        </w:pPrChange>
      </w:pPr>
      <w:ins w:id="1108" w:author="Reza Rajan" w:date="2020-03-13T06:28:00Z">
        <w:r w:rsidRPr="00B46C7D">
          <w:rPr>
            <w:rFonts w:ascii="Calibri" w:hAnsi="Calibri" w:cs="Calibri"/>
            <w:u w:val="single"/>
            <w:lang w:val="en-CA"/>
            <w:rPrChange w:id="1109" w:author="Reza Rajan" w:date="2020-03-13T09:35:00Z">
              <w:rPr>
                <w:u w:val="single"/>
                <w:lang w:val="en-CA"/>
              </w:rPr>
            </w:rPrChange>
          </w:rPr>
          <w:t xml:space="preserve">Timestep, </w:t>
        </w:r>
        <w:r w:rsidRPr="00B46C7D">
          <w:rPr>
            <w:rFonts w:ascii="Calibri" w:hAnsi="Calibri" w:cs="Calibri"/>
            <w:i/>
            <w:u w:val="single"/>
            <w:lang w:val="en-CA"/>
            <w:rPrChange w:id="1110" w:author="Reza Rajan" w:date="2020-03-13T09:35:00Z">
              <w:rPr>
                <w:u w:val="single"/>
                <w:lang w:val="en-CA"/>
              </w:rPr>
            </w:rPrChange>
          </w:rPr>
          <w:t>dt</w:t>
        </w:r>
        <w:r w:rsidRPr="00B46C7D">
          <w:rPr>
            <w:rFonts w:ascii="Calibri" w:hAnsi="Calibri" w:cs="Calibri"/>
            <w:u w:val="single"/>
            <w:lang w:val="en-CA"/>
            <w:rPrChange w:id="1111" w:author="Reza Rajan" w:date="2020-03-13T09:35:00Z">
              <w:rPr>
                <w:u w:val="single"/>
                <w:lang w:val="en-CA"/>
              </w:rPr>
            </w:rPrChange>
          </w:rPr>
          <w:t>:</w:t>
        </w:r>
      </w:ins>
    </w:p>
    <w:p w14:paraId="2DEC4B59" w14:textId="3AF07B2B" w:rsidR="00F60736" w:rsidRPr="00B46C7D" w:rsidRDefault="003103C8" w:rsidP="00B46C7D">
      <w:pPr>
        <w:spacing w:line="276" w:lineRule="auto"/>
        <w:jc w:val="both"/>
        <w:rPr>
          <w:ins w:id="1112" w:author="Reza Rajan" w:date="2020-03-13T06:33:00Z"/>
          <w:rFonts w:ascii="Calibri" w:hAnsi="Calibri" w:cs="Calibri"/>
          <w:lang w:val="en-CA"/>
          <w:rPrChange w:id="1113" w:author="Reza Rajan" w:date="2020-03-13T09:35:00Z">
            <w:rPr>
              <w:ins w:id="1114" w:author="Reza Rajan" w:date="2020-03-13T06:33:00Z"/>
              <w:lang w:val="en-CA"/>
            </w:rPr>
          </w:rPrChange>
        </w:rPr>
        <w:pPrChange w:id="1115" w:author="Reza Rajan" w:date="2020-03-13T09:37:00Z">
          <w:pPr/>
        </w:pPrChange>
      </w:pPr>
      <w:ins w:id="1116" w:author="Reza Rajan" w:date="2020-03-13T06:28:00Z">
        <w:r w:rsidRPr="00B46C7D">
          <w:rPr>
            <w:rFonts w:ascii="Calibri" w:hAnsi="Calibri" w:cs="Calibri"/>
            <w:lang w:val="en-CA"/>
            <w:rPrChange w:id="1117" w:author="Reza Rajan" w:date="2020-03-13T09:35:00Z">
              <w:rPr>
                <w:lang w:val="en-CA"/>
              </w:rPr>
            </w:rPrChange>
          </w:rPr>
          <w:t xml:space="preserve">The timestep is </w:t>
        </w:r>
        <w:r w:rsidR="00847D20" w:rsidRPr="00B46C7D">
          <w:rPr>
            <w:rFonts w:ascii="Calibri" w:hAnsi="Calibri" w:cs="Calibri"/>
            <w:lang w:val="en-CA"/>
            <w:rPrChange w:id="1118" w:author="Reza Rajan" w:date="2020-03-13T09:35:00Z">
              <w:rPr>
                <w:lang w:val="en-CA"/>
              </w:rPr>
            </w:rPrChange>
          </w:rPr>
          <w:t>set bas</w:t>
        </w:r>
      </w:ins>
      <w:ins w:id="1119" w:author="Reza Rajan" w:date="2020-03-13T06:29:00Z">
        <w:r w:rsidR="00847D20" w:rsidRPr="00B46C7D">
          <w:rPr>
            <w:rFonts w:ascii="Calibri" w:hAnsi="Calibri" w:cs="Calibri"/>
            <w:lang w:val="en-CA"/>
            <w:rPrChange w:id="1120" w:author="Reza Rajan" w:date="2020-03-13T09:35:00Z">
              <w:rPr>
                <w:lang w:val="en-CA"/>
              </w:rPr>
            </w:rPrChange>
          </w:rPr>
          <w:t>ed on the time between the EKF function calls</w:t>
        </w:r>
        <w:r w:rsidR="001813E3" w:rsidRPr="00B46C7D">
          <w:rPr>
            <w:rFonts w:ascii="Calibri" w:hAnsi="Calibri" w:cs="Calibri"/>
            <w:lang w:val="en-CA"/>
            <w:rPrChange w:id="1121" w:author="Reza Rajan" w:date="2020-03-13T09:35:00Z">
              <w:rPr>
                <w:lang w:val="en-CA"/>
              </w:rPr>
            </w:rPrChange>
          </w:rPr>
          <w:t>; when</w:t>
        </w:r>
        <w:r w:rsidR="00E273A1" w:rsidRPr="00B46C7D">
          <w:rPr>
            <w:rFonts w:ascii="Calibri" w:hAnsi="Calibri" w:cs="Calibri"/>
            <w:lang w:val="en-CA"/>
            <w:rPrChange w:id="1122" w:author="Reza Rajan" w:date="2020-03-13T09:35:00Z">
              <w:rPr>
                <w:lang w:val="en-CA"/>
              </w:rPr>
            </w:rPrChange>
          </w:rPr>
          <w:t xml:space="preserve"> both position and </w:t>
        </w:r>
        <w:r w:rsidR="00A07992" w:rsidRPr="00B46C7D">
          <w:rPr>
            <w:rFonts w:ascii="Calibri" w:hAnsi="Calibri" w:cs="Calibri"/>
            <w:lang w:val="en-CA"/>
            <w:rPrChange w:id="1123" w:author="Reza Rajan" w:date="2020-03-13T09:35:00Z">
              <w:rPr>
                <w:lang w:val="en-CA"/>
              </w:rPr>
            </w:rPrChange>
          </w:rPr>
          <w:t>odometer data is available, the</w:t>
        </w:r>
      </w:ins>
      <w:ins w:id="1124" w:author="Reza Rajan" w:date="2020-03-13T06:30:00Z">
        <w:r w:rsidR="00D80F83" w:rsidRPr="00B46C7D">
          <w:rPr>
            <w:rFonts w:ascii="Calibri" w:hAnsi="Calibri" w:cs="Calibri"/>
            <w:lang w:val="en-CA"/>
            <w:rPrChange w:id="1125" w:author="Reza Rajan" w:date="2020-03-13T09:35:00Z">
              <w:rPr>
                <w:lang w:val="en-CA"/>
              </w:rPr>
            </w:rPrChange>
          </w:rPr>
          <w:t xml:space="preserve"> timestep is set to the temporal difference in </w:t>
        </w:r>
        <w:r w:rsidR="002602BC" w:rsidRPr="00B46C7D">
          <w:rPr>
            <w:rFonts w:ascii="Calibri" w:hAnsi="Calibri" w:cs="Calibri"/>
            <w:lang w:val="en-CA"/>
            <w:rPrChange w:id="1126" w:author="Reza Rajan" w:date="2020-03-13T09:35:00Z">
              <w:rPr>
                <w:lang w:val="en-CA"/>
              </w:rPr>
            </w:rPrChange>
          </w:rPr>
          <w:t>function calls.</w:t>
        </w:r>
      </w:ins>
      <w:ins w:id="1127" w:author="Reza Rajan" w:date="2020-03-13T06:31:00Z">
        <w:r w:rsidR="00E53B30" w:rsidRPr="00B46C7D">
          <w:rPr>
            <w:rFonts w:ascii="Calibri" w:hAnsi="Calibri" w:cs="Calibri"/>
            <w:lang w:val="en-CA"/>
            <w:rPrChange w:id="1128" w:author="Reza Rajan" w:date="2020-03-13T09:35:00Z">
              <w:rPr>
                <w:lang w:val="en-CA"/>
              </w:rPr>
            </w:rPrChange>
          </w:rPr>
          <w:t xml:space="preserve"> In this manner, the timestep is specifically dynamic</w:t>
        </w:r>
        <w:r w:rsidR="00D15AA1" w:rsidRPr="00B46C7D">
          <w:rPr>
            <w:rFonts w:ascii="Calibri" w:hAnsi="Calibri" w:cs="Calibri"/>
            <w:lang w:val="en-CA"/>
            <w:rPrChange w:id="1129" w:author="Reza Rajan" w:date="2020-03-13T09:35:00Z">
              <w:rPr>
                <w:lang w:val="en-CA"/>
              </w:rPr>
            </w:rPrChange>
          </w:rPr>
          <w:t>, and does not require an assumption of</w:t>
        </w:r>
      </w:ins>
      <w:ins w:id="1130" w:author="Reza Rajan" w:date="2020-03-13T06:32:00Z">
        <w:r w:rsidR="00872353" w:rsidRPr="00B46C7D">
          <w:rPr>
            <w:rFonts w:ascii="Calibri" w:hAnsi="Calibri" w:cs="Calibri"/>
            <w:lang w:val="en-CA"/>
            <w:rPrChange w:id="1131" w:author="Reza Rajan" w:date="2020-03-13T09:35:00Z">
              <w:rPr>
                <w:lang w:val="en-CA"/>
              </w:rPr>
            </w:rPrChange>
          </w:rPr>
          <w:t xml:space="preserve"> data transmission times, though </w:t>
        </w:r>
        <w:r w:rsidR="00623DC1" w:rsidRPr="00B46C7D">
          <w:rPr>
            <w:rFonts w:ascii="Calibri" w:hAnsi="Calibri" w:cs="Calibri"/>
            <w:lang w:val="en-CA"/>
            <w:rPrChange w:id="1132" w:author="Reza Rajan" w:date="2020-03-13T09:35:00Z">
              <w:rPr>
                <w:lang w:val="en-CA"/>
              </w:rPr>
            </w:rPrChange>
          </w:rPr>
          <w:t>this creates additional processing requirements.</w:t>
        </w:r>
      </w:ins>
    </w:p>
    <w:p w14:paraId="17DC9BCB" w14:textId="5894770E" w:rsidR="00EB75F3" w:rsidRPr="00B46C7D" w:rsidRDefault="00EB75F3" w:rsidP="00B46C7D">
      <w:pPr>
        <w:spacing w:line="276" w:lineRule="auto"/>
        <w:jc w:val="both"/>
        <w:rPr>
          <w:ins w:id="1133" w:author="Reza Rajan" w:date="2020-03-13T06:36:00Z"/>
          <w:rFonts w:ascii="Calibri" w:hAnsi="Calibri" w:cs="Calibri"/>
          <w:lang w:val="en-CA"/>
          <w:rPrChange w:id="1134" w:author="Reza Rajan" w:date="2020-03-13T09:35:00Z">
            <w:rPr>
              <w:ins w:id="1135" w:author="Reza Rajan" w:date="2020-03-13T06:36:00Z"/>
              <w:lang w:val="en-CA"/>
            </w:rPr>
          </w:rPrChange>
        </w:rPr>
        <w:pPrChange w:id="1136" w:author="Reza Rajan" w:date="2020-03-13T09:37:00Z">
          <w:pPr>
            <w:spacing w:line="360" w:lineRule="auto"/>
          </w:pPr>
        </w:pPrChange>
      </w:pPr>
    </w:p>
    <w:p w14:paraId="608E2064" w14:textId="1D6D41B8" w:rsidR="00992376" w:rsidRPr="00B46C7D" w:rsidRDefault="00992376" w:rsidP="00B46C7D">
      <w:pPr>
        <w:pStyle w:val="Heading2"/>
        <w:spacing w:line="276" w:lineRule="auto"/>
        <w:jc w:val="both"/>
        <w:rPr>
          <w:ins w:id="1137" w:author="Reza Rajan" w:date="2020-03-13T06:33:00Z"/>
          <w:rFonts w:ascii="Calibri" w:hAnsi="Calibri" w:cs="Calibri"/>
          <w:lang w:val="en-CA"/>
          <w:rPrChange w:id="1138" w:author="Reza Rajan" w:date="2020-03-13T09:35:00Z">
            <w:rPr>
              <w:ins w:id="1139" w:author="Reza Rajan" w:date="2020-03-13T06:33:00Z"/>
              <w:lang w:val="en-CA"/>
            </w:rPr>
          </w:rPrChange>
        </w:rPr>
        <w:pPrChange w:id="1140" w:author="Reza Rajan" w:date="2020-03-13T09:37:00Z">
          <w:pPr/>
        </w:pPrChange>
      </w:pPr>
      <w:bookmarkStart w:id="1141" w:name="_Toc34974484"/>
      <w:bookmarkStart w:id="1142" w:name="_Toc34975488"/>
      <w:ins w:id="1143" w:author="Reza Rajan" w:date="2020-03-13T06:37:00Z">
        <w:r w:rsidRPr="00B46C7D">
          <w:rPr>
            <w:rFonts w:ascii="Calibri" w:hAnsi="Calibri" w:cs="Calibri"/>
            <w:lang w:val="en-CA"/>
            <w:rPrChange w:id="1144" w:author="Reza Rajan" w:date="2020-03-13T09:35:00Z">
              <w:rPr>
                <w:lang w:val="en-CA"/>
              </w:rPr>
            </w:rPrChange>
          </w:rPr>
          <w:t>State Estimation Results</w:t>
        </w:r>
      </w:ins>
      <w:bookmarkEnd w:id="1141"/>
      <w:bookmarkEnd w:id="1142"/>
    </w:p>
    <w:p w14:paraId="45F9396E" w14:textId="15BD91B3" w:rsidR="002C05A2" w:rsidRPr="00B46C7D" w:rsidRDefault="00953CE4" w:rsidP="00B46C7D">
      <w:pPr>
        <w:spacing w:line="276" w:lineRule="auto"/>
        <w:jc w:val="both"/>
        <w:rPr>
          <w:ins w:id="1145" w:author="Reza Rajan" w:date="2020-03-13T06:45:00Z"/>
          <w:rFonts w:ascii="Calibri" w:hAnsi="Calibri" w:cs="Calibri"/>
          <w:lang w:val="en-CA"/>
          <w:rPrChange w:id="1146" w:author="Reza Rajan" w:date="2020-03-13T09:35:00Z">
            <w:rPr>
              <w:ins w:id="1147" w:author="Reza Rajan" w:date="2020-03-13T06:45:00Z"/>
              <w:lang w:val="en-CA"/>
            </w:rPr>
          </w:rPrChange>
        </w:rPr>
        <w:pPrChange w:id="1148" w:author="Reza Rajan" w:date="2020-03-13T09:37:00Z">
          <w:pPr>
            <w:spacing w:line="360" w:lineRule="auto"/>
          </w:pPr>
        </w:pPrChange>
      </w:pPr>
      <w:ins w:id="1149" w:author="Reza Rajan" w:date="2020-03-13T06:43:00Z">
        <w:r w:rsidRPr="00B46C7D">
          <w:rPr>
            <w:rFonts w:ascii="Calibri" w:hAnsi="Calibri" w:cs="Calibri"/>
            <w:lang w:val="en-CA"/>
            <w:rPrChange w:id="1150" w:author="Reza Rajan" w:date="2020-03-13T09:35:00Z">
              <w:rPr>
                <w:lang w:val="en-CA"/>
              </w:rPr>
            </w:rPrChange>
          </w:rPr>
          <w:t xml:space="preserve">The following results </w:t>
        </w:r>
        <w:r w:rsidR="00743AB5" w:rsidRPr="00B46C7D">
          <w:rPr>
            <w:rFonts w:ascii="Calibri" w:hAnsi="Calibri" w:cs="Calibri"/>
            <w:lang w:val="en-CA"/>
            <w:rPrChange w:id="1151" w:author="Reza Rajan" w:date="2020-03-13T09:35:00Z">
              <w:rPr>
                <w:lang w:val="en-CA"/>
              </w:rPr>
            </w:rPrChange>
          </w:rPr>
          <w:t>are based on</w:t>
        </w:r>
      </w:ins>
      <w:ins w:id="1152" w:author="Reza Rajan" w:date="2020-03-13T06:44:00Z">
        <w:r w:rsidR="00743AB5" w:rsidRPr="00B46C7D">
          <w:rPr>
            <w:rFonts w:ascii="Calibri" w:hAnsi="Calibri" w:cs="Calibri"/>
            <w:lang w:val="en-CA"/>
            <w:rPrChange w:id="1153" w:author="Reza Rajan" w:date="2020-03-13T09:35:00Z">
              <w:rPr>
                <w:lang w:val="en-CA"/>
              </w:rPr>
            </w:rPrChange>
          </w:rPr>
          <w:t xml:space="preserve"> an EKF-based state estimation, </w:t>
        </w:r>
        <w:r w:rsidR="007C087C" w:rsidRPr="00B46C7D">
          <w:rPr>
            <w:rFonts w:ascii="Calibri" w:hAnsi="Calibri" w:cs="Calibri"/>
            <w:lang w:val="en-CA"/>
            <w:rPrChange w:id="1154" w:author="Reza Rajan" w:date="2020-03-13T09:35:00Z">
              <w:rPr>
                <w:lang w:val="en-CA"/>
              </w:rPr>
            </w:rPrChange>
          </w:rPr>
          <w:t xml:space="preserve">performed simultaneously with mapping </w:t>
        </w:r>
        <w:r w:rsidR="007C087C" w:rsidRPr="00B46C7D">
          <w:rPr>
            <w:rFonts w:ascii="Calibri" w:hAnsi="Calibri" w:cs="Calibri"/>
            <w:i/>
            <w:lang w:val="en-CA"/>
            <w:rPrChange w:id="1155" w:author="Reza Rajan" w:date="2020-03-13T09:35:00Z">
              <w:rPr>
                <w:i/>
                <w:iCs/>
                <w:lang w:val="en-CA"/>
              </w:rPr>
            </w:rPrChange>
          </w:rPr>
          <w:t xml:space="preserve">using </w:t>
        </w:r>
        <w:r w:rsidR="007C087C" w:rsidRPr="00B46C7D">
          <w:rPr>
            <w:rFonts w:ascii="Calibri" w:hAnsi="Calibri" w:cs="Calibri"/>
            <w:lang w:val="en-CA"/>
            <w:rPrChange w:id="1156" w:author="Reza Rajan" w:date="2020-03-13T09:35:00Z">
              <w:rPr>
                <w:lang w:val="en-CA"/>
              </w:rPr>
            </w:rPrChange>
          </w:rPr>
          <w:t>the IPS</w:t>
        </w:r>
      </w:ins>
      <w:ins w:id="1157" w:author="Reza Rajan" w:date="2020-03-13T06:45:00Z">
        <w:r w:rsidR="002C05A2" w:rsidRPr="00B46C7D">
          <w:rPr>
            <w:rFonts w:ascii="Calibri" w:hAnsi="Calibri" w:cs="Calibri"/>
            <w:lang w:val="en-CA"/>
            <w:rPrChange w:id="1158" w:author="Reza Rajan" w:date="2020-03-13T09:35:00Z">
              <w:rPr>
                <w:lang w:val="en-CA"/>
              </w:rPr>
            </w:rPrChange>
          </w:rPr>
          <w:t>:</w:t>
        </w:r>
      </w:ins>
    </w:p>
    <w:p w14:paraId="4C2EAA5F" w14:textId="59F53CE2" w:rsidR="008B2878" w:rsidRPr="00B46C7D" w:rsidRDefault="00040C8C" w:rsidP="002E2D37">
      <w:pPr>
        <w:keepNext/>
        <w:spacing w:line="276" w:lineRule="auto"/>
        <w:jc w:val="center"/>
        <w:rPr>
          <w:ins w:id="1159" w:author="Reza Rajan" w:date="2020-03-13T09:29:00Z"/>
          <w:rFonts w:ascii="Calibri" w:hAnsi="Calibri" w:cs="Calibri"/>
          <w:rPrChange w:id="1160" w:author="Reza Rajan" w:date="2020-03-13T09:35:00Z">
            <w:rPr>
              <w:ins w:id="1161" w:author="Reza Rajan" w:date="2020-03-13T09:29:00Z"/>
            </w:rPr>
          </w:rPrChange>
        </w:rPr>
        <w:pPrChange w:id="1162" w:author="Reza Rajan" w:date="2020-03-13T09:46:00Z">
          <w:pPr>
            <w:keepNext/>
            <w:spacing w:line="360" w:lineRule="auto"/>
            <w:jc w:val="center"/>
          </w:pPr>
        </w:pPrChange>
      </w:pPr>
      <w:ins w:id="1163" w:author="Reza Rajan" w:date="2020-03-13T07:19:00Z">
        <w:r w:rsidRPr="00B46C7D">
          <w:rPr>
            <w:rFonts w:ascii="Calibri" w:hAnsi="Calibri" w:cs="Calibri"/>
            <w:noProof/>
            <w:lang w:val="en-CA"/>
            <w:rPrChange w:id="1164" w:author="Reza Rajan" w:date="2020-03-13T09:35:00Z">
              <w:rPr>
                <w:noProof/>
                <w:lang w:val="en-CA"/>
              </w:rPr>
            </w:rPrChange>
          </w:rPr>
          <w:drawing>
            <wp:inline distT="0" distB="0" distL="0" distR="0" wp14:anchorId="1A103F62" wp14:editId="03AF4488">
              <wp:extent cx="2465404" cy="1949381"/>
              <wp:effectExtent l="0" t="0" r="0" b="0"/>
              <wp:docPr id="24" name="Picture 24" descr="A screenshot of a compute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Screen Shot 2020-03-13 at 4.27.12 AM.png"/>
                      <pic:cNvPicPr/>
                    </pic:nvPicPr>
                    <pic:blipFill rotWithShape="1">
                      <a:blip r:embed="rId2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0208" t="11370" r="43256" b="44244"/>
                      <a:stretch/>
                    </pic:blipFill>
                    <pic:spPr bwMode="auto">
                      <a:xfrm>
                        <a:off x="0" y="0"/>
                        <a:ext cx="2488975" cy="196801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54AC984" w14:textId="7B0EAB5B" w:rsidR="008B2878" w:rsidRPr="00B46C7D" w:rsidRDefault="008B2878" w:rsidP="002E2D37">
      <w:pPr>
        <w:pStyle w:val="Caption"/>
        <w:spacing w:line="276" w:lineRule="auto"/>
        <w:jc w:val="center"/>
        <w:rPr>
          <w:ins w:id="1165" w:author="Reza Rajan" w:date="2020-03-13T09:29:00Z"/>
          <w:rFonts w:ascii="Calibri" w:hAnsi="Calibri" w:cs="Calibri"/>
          <w:rPrChange w:id="1166" w:author="Reza Rajan" w:date="2020-03-13T09:35:00Z">
            <w:rPr>
              <w:ins w:id="1167" w:author="Reza Rajan" w:date="2020-03-13T09:29:00Z"/>
            </w:rPr>
          </w:rPrChange>
        </w:rPr>
        <w:pPrChange w:id="1168" w:author="Reza Rajan" w:date="2020-03-13T09:46:00Z">
          <w:pPr>
            <w:pStyle w:val="Caption"/>
          </w:pPr>
        </w:pPrChange>
      </w:pPr>
      <w:ins w:id="1169" w:author="Reza Rajan" w:date="2020-03-13T09:29:00Z">
        <w:r w:rsidRPr="00B46C7D">
          <w:rPr>
            <w:rFonts w:ascii="Calibri" w:hAnsi="Calibri" w:cs="Calibri"/>
            <w:rPrChange w:id="1170" w:author="Reza Rajan" w:date="2020-03-13T09:35:00Z">
              <w:rPr/>
            </w:rPrChange>
          </w:rPr>
          <w:t xml:space="preserve">Figure </w:t>
        </w:r>
        <w:r w:rsidRPr="00B46C7D">
          <w:rPr>
            <w:rFonts w:ascii="Calibri" w:hAnsi="Calibri" w:cs="Calibri"/>
            <w:rPrChange w:id="1171" w:author="Reza Rajan" w:date="2020-03-13T09:35:00Z">
              <w:rPr/>
            </w:rPrChange>
          </w:rPr>
          <w:fldChar w:fldCharType="begin"/>
        </w:r>
        <w:r w:rsidRPr="00B46C7D">
          <w:rPr>
            <w:rFonts w:ascii="Calibri" w:hAnsi="Calibri" w:cs="Calibri"/>
            <w:rPrChange w:id="1172" w:author="Reza Rajan" w:date="2020-03-13T09:35:00Z">
              <w:rPr/>
            </w:rPrChange>
          </w:rPr>
          <w:instrText xml:space="preserve"> SEQ Figure \* ARABIC </w:instrText>
        </w:r>
      </w:ins>
      <w:r w:rsidRPr="00B46C7D">
        <w:rPr>
          <w:rFonts w:ascii="Calibri" w:hAnsi="Calibri" w:cs="Calibri"/>
          <w:rPrChange w:id="1173" w:author="Reza Rajan" w:date="2020-03-13T09:35:00Z">
            <w:rPr/>
          </w:rPrChange>
        </w:rPr>
        <w:fldChar w:fldCharType="separate"/>
      </w:r>
      <w:ins w:id="1174" w:author="Reza Rajan" w:date="2020-03-13T09:30:00Z">
        <w:r w:rsidRPr="00B46C7D">
          <w:rPr>
            <w:rFonts w:ascii="Calibri" w:hAnsi="Calibri" w:cs="Calibri"/>
            <w:noProof/>
            <w:rPrChange w:id="1175" w:author="Reza Rajan" w:date="2020-03-13T09:35:00Z">
              <w:rPr>
                <w:noProof/>
              </w:rPr>
            </w:rPrChange>
          </w:rPr>
          <w:t>6</w:t>
        </w:r>
      </w:ins>
      <w:ins w:id="1176" w:author="Reza Rajan" w:date="2020-03-13T09:29:00Z">
        <w:r w:rsidRPr="00B46C7D">
          <w:rPr>
            <w:rFonts w:ascii="Calibri" w:hAnsi="Calibri" w:cs="Calibri"/>
            <w:rPrChange w:id="1177" w:author="Reza Rajan" w:date="2020-03-13T09:35:00Z">
              <w:rPr/>
            </w:rPrChange>
          </w:rPr>
          <w:fldChar w:fldCharType="end"/>
        </w:r>
        <w:r w:rsidRPr="00B46C7D">
          <w:rPr>
            <w:rFonts w:ascii="Calibri" w:hAnsi="Calibri" w:cs="Calibri"/>
            <w:lang w:val="en-US"/>
            <w:rPrChange w:id="1178" w:author="Reza Rajan" w:date="2020-03-13T09:35:00Z">
              <w:rPr>
                <w:lang w:val="en-US"/>
              </w:rPr>
            </w:rPrChange>
          </w:rPr>
          <w:t xml:space="preserve"> - State Estimation Results; Red: Degraded Position; Yellow: True Position</w:t>
        </w:r>
      </w:ins>
    </w:p>
    <w:p w14:paraId="25A73F9C" w14:textId="77777777" w:rsidR="008B2878" w:rsidRPr="00B46C7D" w:rsidRDefault="00A3798A" w:rsidP="002E2D37">
      <w:pPr>
        <w:keepNext/>
        <w:spacing w:line="276" w:lineRule="auto"/>
        <w:jc w:val="center"/>
        <w:rPr>
          <w:ins w:id="1179" w:author="Reza Rajan" w:date="2020-03-13T09:30:00Z"/>
          <w:rFonts w:ascii="Calibri" w:hAnsi="Calibri" w:cs="Calibri"/>
          <w:rPrChange w:id="1180" w:author="Reza Rajan" w:date="2020-03-13T09:35:00Z">
            <w:rPr>
              <w:ins w:id="1181" w:author="Reza Rajan" w:date="2020-03-13T09:30:00Z"/>
            </w:rPr>
          </w:rPrChange>
        </w:rPr>
        <w:pPrChange w:id="1182" w:author="Reza Rajan" w:date="2020-03-13T09:46:00Z">
          <w:pPr>
            <w:keepNext/>
            <w:spacing w:line="360" w:lineRule="auto"/>
            <w:jc w:val="center"/>
          </w:pPr>
        </w:pPrChange>
      </w:pPr>
      <w:ins w:id="1183" w:author="Reza Rajan" w:date="2020-03-13T06:58:00Z">
        <w:r w:rsidRPr="00B46C7D">
          <w:rPr>
            <w:rFonts w:ascii="Calibri" w:hAnsi="Calibri" w:cs="Calibri"/>
            <w:noProof/>
            <w:lang w:val="en-CA"/>
            <w:rPrChange w:id="1184" w:author="Reza Rajan" w:date="2020-03-13T09:35:00Z">
              <w:rPr>
                <w:noProof/>
                <w:lang w:val="en-CA"/>
              </w:rPr>
            </w:rPrChange>
          </w:rPr>
          <w:lastRenderedPageBreak/>
          <w:drawing>
            <wp:inline distT="0" distB="0" distL="0" distR="0" wp14:anchorId="070C3998" wp14:editId="3BDA5FA6">
              <wp:extent cx="2381459" cy="1901352"/>
              <wp:effectExtent l="0" t="0" r="6350" b="3810"/>
              <wp:docPr id="23" name="Picture 23" descr="A screenshot of a compute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3" name="Screen Shot 2020-03-13 at 4.28.11 AM.png"/>
                      <pic:cNvPicPr/>
                    </pic:nvPicPr>
                    <pic:blipFill rotWithShape="1">
                      <a:blip r:embed="rId2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0209" t="11370" r="43608" b="44244"/>
                      <a:stretch/>
                    </pic:blipFill>
                    <pic:spPr bwMode="auto">
                      <a:xfrm>
                        <a:off x="0" y="0"/>
                        <a:ext cx="2394935" cy="1912111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580E14E" w14:textId="5395AD93" w:rsidR="00573FDA" w:rsidRPr="00B46C7D" w:rsidRDefault="008B2878" w:rsidP="002E2D37">
      <w:pPr>
        <w:pStyle w:val="Caption"/>
        <w:spacing w:line="276" w:lineRule="auto"/>
        <w:jc w:val="center"/>
        <w:rPr>
          <w:ins w:id="1185" w:author="Reza Rajan" w:date="2020-03-13T06:50:00Z"/>
          <w:rFonts w:ascii="Calibri" w:hAnsi="Calibri" w:cs="Calibri"/>
          <w:rPrChange w:id="1186" w:author="Reza Rajan" w:date="2020-03-13T09:35:00Z">
            <w:rPr>
              <w:ins w:id="1187" w:author="Reza Rajan" w:date="2020-03-13T06:50:00Z"/>
            </w:rPr>
          </w:rPrChange>
        </w:rPr>
        <w:pPrChange w:id="1188" w:author="Reza Rajan" w:date="2020-03-13T09:46:00Z">
          <w:pPr>
            <w:pStyle w:val="Caption"/>
          </w:pPr>
        </w:pPrChange>
      </w:pPr>
      <w:ins w:id="1189" w:author="Reza Rajan" w:date="2020-03-13T09:30:00Z">
        <w:r w:rsidRPr="00B46C7D">
          <w:rPr>
            <w:rFonts w:ascii="Calibri" w:hAnsi="Calibri" w:cs="Calibri"/>
            <w:rPrChange w:id="1190" w:author="Reza Rajan" w:date="2020-03-13T09:35:00Z">
              <w:rPr/>
            </w:rPrChange>
          </w:rPr>
          <w:t xml:space="preserve">Figure </w:t>
        </w:r>
        <w:r w:rsidRPr="00B46C7D">
          <w:rPr>
            <w:rFonts w:ascii="Calibri" w:hAnsi="Calibri" w:cs="Calibri"/>
            <w:rPrChange w:id="1191" w:author="Reza Rajan" w:date="2020-03-13T09:35:00Z">
              <w:rPr/>
            </w:rPrChange>
          </w:rPr>
          <w:fldChar w:fldCharType="begin"/>
        </w:r>
        <w:r w:rsidRPr="00B46C7D">
          <w:rPr>
            <w:rFonts w:ascii="Calibri" w:hAnsi="Calibri" w:cs="Calibri"/>
            <w:rPrChange w:id="1192" w:author="Reza Rajan" w:date="2020-03-13T09:35:00Z">
              <w:rPr/>
            </w:rPrChange>
          </w:rPr>
          <w:instrText xml:space="preserve"> SEQ Figure \* ARABIC </w:instrText>
        </w:r>
      </w:ins>
      <w:r w:rsidRPr="00B46C7D">
        <w:rPr>
          <w:rFonts w:ascii="Calibri" w:hAnsi="Calibri" w:cs="Calibri"/>
          <w:rPrChange w:id="1193" w:author="Reza Rajan" w:date="2020-03-13T09:35:00Z">
            <w:rPr/>
          </w:rPrChange>
        </w:rPr>
        <w:fldChar w:fldCharType="separate"/>
      </w:r>
      <w:ins w:id="1194" w:author="Reza Rajan" w:date="2020-03-13T09:30:00Z">
        <w:r w:rsidRPr="00B46C7D">
          <w:rPr>
            <w:rFonts w:ascii="Calibri" w:hAnsi="Calibri" w:cs="Calibri"/>
            <w:noProof/>
            <w:rPrChange w:id="1195" w:author="Reza Rajan" w:date="2020-03-13T09:35:00Z">
              <w:rPr>
                <w:noProof/>
              </w:rPr>
            </w:rPrChange>
          </w:rPr>
          <w:t>7</w:t>
        </w:r>
        <w:r w:rsidRPr="00B46C7D">
          <w:rPr>
            <w:rFonts w:ascii="Calibri" w:hAnsi="Calibri" w:cs="Calibri"/>
            <w:rPrChange w:id="1196" w:author="Reza Rajan" w:date="2020-03-13T09:35:00Z">
              <w:rPr/>
            </w:rPrChange>
          </w:rPr>
          <w:fldChar w:fldCharType="end"/>
        </w:r>
        <w:r w:rsidRPr="00B46C7D">
          <w:rPr>
            <w:rFonts w:ascii="Calibri" w:hAnsi="Calibri" w:cs="Calibri"/>
            <w:lang w:val="en-US"/>
            <w:rPrChange w:id="1197" w:author="Reza Rajan" w:date="2020-03-13T09:35:00Z">
              <w:rPr>
                <w:lang w:val="en-US"/>
              </w:rPr>
            </w:rPrChange>
          </w:rPr>
          <w:t xml:space="preserve"> - State Estimation Results; Magenta: Estimated Position; Yellow: True Position</w:t>
        </w:r>
      </w:ins>
    </w:p>
    <w:p w14:paraId="6D463B73" w14:textId="77777777" w:rsidR="008B2878" w:rsidRPr="00B46C7D" w:rsidRDefault="00F6297C" w:rsidP="002E2D37">
      <w:pPr>
        <w:keepNext/>
        <w:spacing w:after="160" w:line="276" w:lineRule="auto"/>
        <w:jc w:val="center"/>
        <w:rPr>
          <w:ins w:id="1198" w:author="Reza Rajan" w:date="2020-03-13T09:30:00Z"/>
          <w:rFonts w:ascii="Calibri" w:hAnsi="Calibri" w:cs="Calibri"/>
          <w:rPrChange w:id="1199" w:author="Reza Rajan" w:date="2020-03-13T09:35:00Z">
            <w:rPr>
              <w:ins w:id="1200" w:author="Reza Rajan" w:date="2020-03-13T09:30:00Z"/>
            </w:rPr>
          </w:rPrChange>
        </w:rPr>
        <w:pPrChange w:id="1201" w:author="Reza Rajan" w:date="2020-03-13T09:46:00Z">
          <w:pPr>
            <w:spacing w:after="160" w:line="259" w:lineRule="auto"/>
          </w:pPr>
        </w:pPrChange>
      </w:pPr>
      <w:ins w:id="1202" w:author="Reza Rajan" w:date="2020-03-13T07:16:00Z">
        <w:r w:rsidRPr="00B46C7D">
          <w:rPr>
            <w:rFonts w:ascii="Calibri" w:hAnsi="Calibri" w:cs="Calibri"/>
            <w:noProof/>
            <w:lang w:val="en-CA"/>
            <w:rPrChange w:id="1203" w:author="Reza Rajan" w:date="2020-03-13T09:35:00Z">
              <w:rPr>
                <w:noProof/>
                <w:lang w:val="en-CA"/>
              </w:rPr>
            </w:rPrChange>
          </w:rPr>
          <w:drawing>
            <wp:inline distT="0" distB="0" distL="0" distR="0" wp14:anchorId="6F067505" wp14:editId="5CB54267">
              <wp:extent cx="2441540" cy="1950725"/>
              <wp:effectExtent l="0" t="0" r="0" b="5080"/>
              <wp:docPr id="25" name="Picture 25" descr="A screenshot of a compute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5" name="Screen Shot 2020-03-13 at 4.27.46 AM.png"/>
                      <pic:cNvPicPr/>
                    </pic:nvPicPr>
                    <pic:blipFill rotWithShape="1">
                      <a:blip r:embed="rId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0209" t="11189" r="43491" b="44244"/>
                      <a:stretch/>
                    </pic:blipFill>
                    <pic:spPr bwMode="auto">
                      <a:xfrm>
                        <a:off x="0" y="0"/>
                        <a:ext cx="2524287" cy="2016838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A639267" w14:textId="62B670D6" w:rsidR="008B2878" w:rsidRPr="00B46C7D" w:rsidRDefault="008B2878" w:rsidP="002E2D37">
      <w:pPr>
        <w:pStyle w:val="Caption"/>
        <w:spacing w:line="276" w:lineRule="auto"/>
        <w:jc w:val="center"/>
        <w:rPr>
          <w:ins w:id="1204" w:author="Reza Rajan" w:date="2020-03-13T09:30:00Z"/>
          <w:rFonts w:ascii="Calibri" w:hAnsi="Calibri" w:cs="Calibri"/>
          <w:rPrChange w:id="1205" w:author="Reza Rajan" w:date="2020-03-13T09:35:00Z">
            <w:rPr>
              <w:ins w:id="1206" w:author="Reza Rajan" w:date="2020-03-13T09:30:00Z"/>
            </w:rPr>
          </w:rPrChange>
        </w:rPr>
        <w:pPrChange w:id="1207" w:author="Reza Rajan" w:date="2020-03-13T09:46:00Z">
          <w:pPr>
            <w:pStyle w:val="Caption"/>
          </w:pPr>
        </w:pPrChange>
      </w:pPr>
      <w:ins w:id="1208" w:author="Reza Rajan" w:date="2020-03-13T09:30:00Z">
        <w:r w:rsidRPr="00B46C7D">
          <w:rPr>
            <w:rFonts w:ascii="Calibri" w:hAnsi="Calibri" w:cs="Calibri"/>
            <w:rPrChange w:id="1209" w:author="Reza Rajan" w:date="2020-03-13T09:35:00Z">
              <w:rPr/>
            </w:rPrChange>
          </w:rPr>
          <w:t xml:space="preserve">Figure </w:t>
        </w:r>
        <w:r w:rsidRPr="00B46C7D">
          <w:rPr>
            <w:rFonts w:ascii="Calibri" w:hAnsi="Calibri" w:cs="Calibri"/>
            <w:rPrChange w:id="1210" w:author="Reza Rajan" w:date="2020-03-13T09:35:00Z">
              <w:rPr/>
            </w:rPrChange>
          </w:rPr>
          <w:fldChar w:fldCharType="begin"/>
        </w:r>
        <w:r w:rsidRPr="00B46C7D">
          <w:rPr>
            <w:rFonts w:ascii="Calibri" w:hAnsi="Calibri" w:cs="Calibri"/>
            <w:rPrChange w:id="1211" w:author="Reza Rajan" w:date="2020-03-13T09:35:00Z">
              <w:rPr/>
            </w:rPrChange>
          </w:rPr>
          <w:instrText xml:space="preserve"> SEQ Figure \* ARABIC </w:instrText>
        </w:r>
      </w:ins>
      <w:r w:rsidRPr="00B46C7D">
        <w:rPr>
          <w:rFonts w:ascii="Calibri" w:hAnsi="Calibri" w:cs="Calibri"/>
          <w:rPrChange w:id="1212" w:author="Reza Rajan" w:date="2020-03-13T09:35:00Z">
            <w:rPr/>
          </w:rPrChange>
        </w:rPr>
        <w:fldChar w:fldCharType="separate"/>
      </w:r>
      <w:ins w:id="1213" w:author="Reza Rajan" w:date="2020-03-13T09:30:00Z">
        <w:r w:rsidRPr="00B46C7D">
          <w:rPr>
            <w:rFonts w:ascii="Calibri" w:hAnsi="Calibri" w:cs="Calibri"/>
            <w:noProof/>
            <w:rPrChange w:id="1214" w:author="Reza Rajan" w:date="2020-03-13T09:35:00Z">
              <w:rPr>
                <w:noProof/>
              </w:rPr>
            </w:rPrChange>
          </w:rPr>
          <w:t>8</w:t>
        </w:r>
        <w:r w:rsidRPr="00B46C7D">
          <w:rPr>
            <w:rFonts w:ascii="Calibri" w:hAnsi="Calibri" w:cs="Calibri"/>
            <w:rPrChange w:id="1215" w:author="Reza Rajan" w:date="2020-03-13T09:35:00Z">
              <w:rPr/>
            </w:rPrChange>
          </w:rPr>
          <w:fldChar w:fldCharType="end"/>
        </w:r>
        <w:r w:rsidRPr="00B46C7D">
          <w:rPr>
            <w:rFonts w:ascii="Calibri" w:hAnsi="Calibri" w:cs="Calibri"/>
            <w:lang w:val="en-US"/>
            <w:rPrChange w:id="1216" w:author="Reza Rajan" w:date="2020-03-13T09:35:00Z">
              <w:rPr>
                <w:lang w:val="en-US"/>
              </w:rPr>
            </w:rPrChange>
          </w:rPr>
          <w:t xml:space="preserve"> - State Estimation Results; Magenta: Estimated Position; Red: Degraded Position</w:t>
        </w:r>
      </w:ins>
    </w:p>
    <w:p w14:paraId="462538D5" w14:textId="576C5E45" w:rsidR="008B2878" w:rsidRPr="00B46C7D" w:rsidRDefault="00897F9D" w:rsidP="002E2D37">
      <w:pPr>
        <w:keepNext/>
        <w:spacing w:after="160" w:line="276" w:lineRule="auto"/>
        <w:jc w:val="center"/>
        <w:rPr>
          <w:ins w:id="1217" w:author="Reza Rajan" w:date="2020-03-13T09:30:00Z"/>
          <w:rFonts w:ascii="Calibri" w:hAnsi="Calibri" w:cs="Calibri"/>
          <w:rPrChange w:id="1218" w:author="Reza Rajan" w:date="2020-03-13T09:35:00Z">
            <w:rPr>
              <w:ins w:id="1219" w:author="Reza Rajan" w:date="2020-03-13T09:30:00Z"/>
            </w:rPr>
          </w:rPrChange>
        </w:rPr>
        <w:pPrChange w:id="1220" w:author="Reza Rajan" w:date="2020-03-13T09:46:00Z">
          <w:pPr>
            <w:spacing w:after="160" w:line="259" w:lineRule="auto"/>
          </w:pPr>
        </w:pPrChange>
      </w:pPr>
      <w:ins w:id="1221" w:author="Reza Rajan" w:date="2020-03-13T06:45:00Z">
        <w:r w:rsidRPr="00B46C7D">
          <w:rPr>
            <w:rFonts w:ascii="Calibri" w:hAnsi="Calibri" w:cs="Calibri"/>
            <w:noProof/>
            <w:lang w:val="en-CA"/>
            <w:rPrChange w:id="1222" w:author="Reza Rajan" w:date="2020-03-13T09:35:00Z">
              <w:rPr>
                <w:noProof/>
                <w:lang w:val="en-CA"/>
              </w:rPr>
            </w:rPrChange>
          </w:rPr>
          <w:drawing>
            <wp:inline distT="0" distB="0" distL="0" distR="0" wp14:anchorId="1B6F574A" wp14:editId="177D4069">
              <wp:extent cx="2471895" cy="1958340"/>
              <wp:effectExtent l="0" t="0" r="5080" b="0"/>
              <wp:docPr id="21" name="Picture 21" descr="A screenshot of a computer&#10;&#10;Description automatically generated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" name="Screen Shot 2020-03-13 at 4.29.21 AM.png"/>
                      <pic:cNvPicPr/>
                    </pic:nvPicPr>
                    <pic:blipFill rotWithShape="1"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20159" t="11213" r="43358" b="44370"/>
                      <a:stretch/>
                    </pic:blipFill>
                    <pic:spPr bwMode="auto">
                      <a:xfrm>
                        <a:off x="0" y="0"/>
                        <a:ext cx="2516126" cy="1993382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01372ADC" w14:textId="530557CC" w:rsidR="008B2878" w:rsidRPr="00B46C7D" w:rsidRDefault="008B2878" w:rsidP="002E2D37">
      <w:pPr>
        <w:pStyle w:val="Caption"/>
        <w:spacing w:line="276" w:lineRule="auto"/>
        <w:jc w:val="center"/>
        <w:rPr>
          <w:ins w:id="1223" w:author="Reza Rajan" w:date="2020-03-13T09:30:00Z"/>
          <w:rFonts w:ascii="Calibri" w:hAnsi="Calibri" w:cs="Calibri"/>
          <w:rPrChange w:id="1224" w:author="Reza Rajan" w:date="2020-03-13T09:35:00Z">
            <w:rPr>
              <w:ins w:id="1225" w:author="Reza Rajan" w:date="2020-03-13T09:30:00Z"/>
            </w:rPr>
          </w:rPrChange>
        </w:rPr>
        <w:pPrChange w:id="1226" w:author="Reza Rajan" w:date="2020-03-13T09:46:00Z">
          <w:pPr>
            <w:pStyle w:val="Caption"/>
          </w:pPr>
        </w:pPrChange>
      </w:pPr>
      <w:ins w:id="1227" w:author="Reza Rajan" w:date="2020-03-13T09:30:00Z">
        <w:r w:rsidRPr="00B46C7D">
          <w:rPr>
            <w:rFonts w:ascii="Calibri" w:hAnsi="Calibri" w:cs="Calibri"/>
            <w:rPrChange w:id="1228" w:author="Reza Rajan" w:date="2020-03-13T09:35:00Z">
              <w:rPr/>
            </w:rPrChange>
          </w:rPr>
          <w:t xml:space="preserve">Figure </w:t>
        </w:r>
        <w:r w:rsidRPr="00B46C7D">
          <w:rPr>
            <w:rFonts w:ascii="Calibri" w:hAnsi="Calibri" w:cs="Calibri"/>
            <w:rPrChange w:id="1229" w:author="Reza Rajan" w:date="2020-03-13T09:35:00Z">
              <w:rPr/>
            </w:rPrChange>
          </w:rPr>
          <w:fldChar w:fldCharType="begin"/>
        </w:r>
        <w:r w:rsidRPr="00B46C7D">
          <w:rPr>
            <w:rFonts w:ascii="Calibri" w:hAnsi="Calibri" w:cs="Calibri"/>
            <w:rPrChange w:id="1230" w:author="Reza Rajan" w:date="2020-03-13T09:35:00Z">
              <w:rPr/>
            </w:rPrChange>
          </w:rPr>
          <w:instrText xml:space="preserve"> SEQ Figure \* ARABIC </w:instrText>
        </w:r>
      </w:ins>
      <w:r w:rsidRPr="00B46C7D">
        <w:rPr>
          <w:rFonts w:ascii="Calibri" w:hAnsi="Calibri" w:cs="Calibri"/>
          <w:rPrChange w:id="1231" w:author="Reza Rajan" w:date="2020-03-13T09:35:00Z">
            <w:rPr/>
          </w:rPrChange>
        </w:rPr>
        <w:fldChar w:fldCharType="separate"/>
      </w:r>
      <w:ins w:id="1232" w:author="Reza Rajan" w:date="2020-03-13T09:30:00Z">
        <w:r w:rsidRPr="00B46C7D">
          <w:rPr>
            <w:rFonts w:ascii="Calibri" w:hAnsi="Calibri" w:cs="Calibri"/>
            <w:noProof/>
            <w:rPrChange w:id="1233" w:author="Reza Rajan" w:date="2020-03-13T09:35:00Z">
              <w:rPr>
                <w:noProof/>
              </w:rPr>
            </w:rPrChange>
          </w:rPr>
          <w:t>9</w:t>
        </w:r>
        <w:r w:rsidRPr="00B46C7D">
          <w:rPr>
            <w:rFonts w:ascii="Calibri" w:hAnsi="Calibri" w:cs="Calibri"/>
            <w:rPrChange w:id="1234" w:author="Reza Rajan" w:date="2020-03-13T09:35:00Z">
              <w:rPr/>
            </w:rPrChange>
          </w:rPr>
          <w:fldChar w:fldCharType="end"/>
        </w:r>
        <w:r w:rsidRPr="00B46C7D">
          <w:rPr>
            <w:rFonts w:ascii="Calibri" w:hAnsi="Calibri" w:cs="Calibri"/>
            <w:lang w:val="en-US"/>
            <w:rPrChange w:id="1235" w:author="Reza Rajan" w:date="2020-03-13T09:35:00Z">
              <w:rPr>
                <w:lang w:val="en-US"/>
              </w:rPr>
            </w:rPrChange>
          </w:rPr>
          <w:t xml:space="preserve"> - State Estimation Results; Red: Degraded Position; Magenta: Estimated Position; Yellow: True Position</w:t>
        </w:r>
      </w:ins>
    </w:p>
    <w:p w14:paraId="385F68A1" w14:textId="0BBDDE6A" w:rsidR="00040C8C" w:rsidRPr="00B46C7D" w:rsidRDefault="00C83491" w:rsidP="00B46C7D">
      <w:pPr>
        <w:spacing w:line="276" w:lineRule="auto"/>
        <w:jc w:val="both"/>
        <w:rPr>
          <w:rFonts w:ascii="Calibri" w:hAnsi="Calibri" w:cs="Calibri"/>
          <w:lang w:val="en-CA"/>
          <w:rPrChange w:id="1236" w:author="Reza Rajan" w:date="2020-03-13T09:35:00Z">
            <w:rPr>
              <w:rFonts w:asciiTheme="minorHAnsi" w:hAnsiTheme="minorHAnsi" w:cstheme="minorHAnsi"/>
            </w:rPr>
          </w:rPrChange>
        </w:rPr>
        <w:pPrChange w:id="1237" w:author="Reza Rajan" w:date="2020-03-13T09:37:00Z">
          <w:pPr>
            <w:spacing w:line="360" w:lineRule="auto"/>
            <w:jc w:val="both"/>
          </w:pPr>
        </w:pPrChange>
      </w:pPr>
      <w:ins w:id="1238" w:author="Reza Rajan" w:date="2020-03-13T07:13:00Z">
        <w:r w:rsidRPr="00B46C7D">
          <w:rPr>
            <w:rFonts w:ascii="Calibri" w:hAnsi="Calibri" w:cs="Calibri"/>
            <w:lang w:val="en-CA"/>
            <w:rPrChange w:id="1239" w:author="Reza Rajan" w:date="2020-03-13T09:35:00Z">
              <w:rPr>
                <w:lang w:val="en-CA"/>
              </w:rPr>
            </w:rPrChange>
          </w:rPr>
          <w:t>As seen in the results,</w:t>
        </w:r>
        <w:r w:rsidR="00711930" w:rsidRPr="00B46C7D">
          <w:rPr>
            <w:rFonts w:ascii="Calibri" w:hAnsi="Calibri" w:cs="Calibri"/>
            <w:lang w:val="en-CA"/>
            <w:rPrChange w:id="1240" w:author="Reza Rajan" w:date="2020-03-13T09:35:00Z">
              <w:rPr>
                <w:lang w:val="en-CA"/>
              </w:rPr>
            </w:rPrChange>
          </w:rPr>
          <w:t xml:space="preserve"> the </w:t>
        </w:r>
      </w:ins>
      <w:ins w:id="1241" w:author="Reza Rajan" w:date="2020-03-13T07:14:00Z">
        <w:r w:rsidR="0008066A" w:rsidRPr="00B46C7D">
          <w:rPr>
            <w:rFonts w:ascii="Calibri" w:hAnsi="Calibri" w:cs="Calibri"/>
            <w:lang w:val="en-CA"/>
            <w:rPrChange w:id="1242" w:author="Reza Rajan" w:date="2020-03-13T09:35:00Z">
              <w:rPr>
                <w:lang w:val="en-CA"/>
              </w:rPr>
            </w:rPrChange>
          </w:rPr>
          <w:t xml:space="preserve">estimated results track </w:t>
        </w:r>
      </w:ins>
      <w:ins w:id="1243" w:author="Reza Rajan" w:date="2020-03-13T07:22:00Z">
        <w:r w:rsidR="005062CE" w:rsidRPr="00B46C7D">
          <w:rPr>
            <w:rFonts w:ascii="Calibri" w:hAnsi="Calibri" w:cs="Calibri"/>
            <w:lang w:val="en-CA"/>
            <w:rPrChange w:id="1244" w:author="Reza Rajan" w:date="2020-03-13T09:35:00Z">
              <w:rPr>
                <w:lang w:val="en-CA"/>
              </w:rPr>
            </w:rPrChange>
          </w:rPr>
          <w:t xml:space="preserve">slightly </w:t>
        </w:r>
      </w:ins>
      <w:ins w:id="1245" w:author="Reza Rajan" w:date="2020-03-13T07:14:00Z">
        <w:r w:rsidR="0001327F" w:rsidRPr="00B46C7D">
          <w:rPr>
            <w:rFonts w:ascii="Calibri" w:hAnsi="Calibri" w:cs="Calibri"/>
            <w:lang w:val="en-CA"/>
            <w:rPrChange w:id="1246" w:author="Reza Rajan" w:date="2020-03-13T09:35:00Z">
              <w:rPr>
                <w:lang w:val="en-CA"/>
              </w:rPr>
            </w:rPrChange>
          </w:rPr>
          <w:t xml:space="preserve">closer to the true position </w:t>
        </w:r>
        <w:r w:rsidR="004743CA" w:rsidRPr="00B46C7D">
          <w:rPr>
            <w:rFonts w:ascii="Calibri" w:hAnsi="Calibri" w:cs="Calibri"/>
            <w:lang w:val="en-CA"/>
            <w:rPrChange w:id="1247" w:author="Reza Rajan" w:date="2020-03-13T09:35:00Z">
              <w:rPr>
                <w:lang w:val="en-CA"/>
              </w:rPr>
            </w:rPrChange>
          </w:rPr>
          <w:t xml:space="preserve">than the </w:t>
        </w:r>
      </w:ins>
      <w:ins w:id="1248" w:author="Reza Rajan" w:date="2020-03-13T07:15:00Z">
        <w:r w:rsidR="005D7C75" w:rsidRPr="00B46C7D">
          <w:rPr>
            <w:rFonts w:ascii="Calibri" w:hAnsi="Calibri" w:cs="Calibri"/>
            <w:lang w:val="en-CA"/>
            <w:rPrChange w:id="1249" w:author="Reza Rajan" w:date="2020-03-13T09:35:00Z">
              <w:rPr>
                <w:lang w:val="en-CA"/>
              </w:rPr>
            </w:rPrChange>
          </w:rPr>
          <w:t xml:space="preserve">degraded position. Particularly, </w:t>
        </w:r>
      </w:ins>
      <w:ins w:id="1250" w:author="Reza Rajan" w:date="2020-03-13T07:22:00Z">
        <w:r w:rsidR="005062CE" w:rsidRPr="00B46C7D">
          <w:rPr>
            <w:rFonts w:ascii="Calibri" w:hAnsi="Calibri" w:cs="Calibri"/>
            <w:lang w:val="en-CA"/>
            <w:rPrChange w:id="1251" w:author="Reza Rajan" w:date="2020-03-13T09:35:00Z">
              <w:rPr>
                <w:lang w:val="en-CA"/>
              </w:rPr>
            </w:rPrChange>
          </w:rPr>
          <w:t xml:space="preserve">where </w:t>
        </w:r>
        <w:r w:rsidR="005062CE" w:rsidRPr="00B46C7D">
          <w:rPr>
            <w:rFonts w:ascii="Calibri" w:hAnsi="Calibri" w:cs="Calibri"/>
            <w:lang w:val="en-CA"/>
            <w:rPrChange w:id="1252" w:author="Reza Rajan" w:date="2020-03-13T09:35:00Z">
              <w:rPr>
                <w:lang w:val="en-CA"/>
              </w:rPr>
            </w:rPrChange>
          </w:rPr>
          <w:t xml:space="preserve">the EKF </w:t>
        </w:r>
        <w:r w:rsidR="00A83970" w:rsidRPr="00B46C7D">
          <w:rPr>
            <w:rFonts w:ascii="Calibri" w:hAnsi="Calibri" w:cs="Calibri"/>
            <w:lang w:val="en-CA"/>
            <w:rPrChange w:id="1253" w:author="Reza Rajan" w:date="2020-03-13T09:35:00Z">
              <w:rPr>
                <w:lang w:val="en-CA"/>
              </w:rPr>
            </w:rPrChange>
          </w:rPr>
          <w:t xml:space="preserve">truly </w:t>
        </w:r>
      </w:ins>
      <w:ins w:id="1254" w:author="Reza Rajan" w:date="2020-03-13T07:23:00Z">
        <w:r w:rsidR="00777942" w:rsidRPr="00B46C7D">
          <w:rPr>
            <w:rFonts w:ascii="Calibri" w:hAnsi="Calibri" w:cs="Calibri"/>
            <w:lang w:val="en-CA"/>
            <w:rPrChange w:id="1255" w:author="Reza Rajan" w:date="2020-03-13T09:35:00Z">
              <w:rPr>
                <w:lang w:val="en-CA"/>
              </w:rPr>
            </w:rPrChange>
          </w:rPr>
          <w:t xml:space="preserve">performs well is in </w:t>
        </w:r>
        <w:r w:rsidR="007B7573" w:rsidRPr="00B46C7D">
          <w:rPr>
            <w:rFonts w:ascii="Calibri" w:hAnsi="Calibri" w:cs="Calibri"/>
            <w:lang w:val="en-CA"/>
            <w:rPrChange w:id="1256" w:author="Reza Rajan" w:date="2020-03-13T09:35:00Z">
              <w:rPr>
                <w:lang w:val="en-CA"/>
              </w:rPr>
            </w:rPrChange>
          </w:rPr>
          <w:t xml:space="preserve">its ability to filter the jitter </w:t>
        </w:r>
        <w:r w:rsidR="00166C7A" w:rsidRPr="00B46C7D">
          <w:rPr>
            <w:rFonts w:ascii="Calibri" w:hAnsi="Calibri" w:cs="Calibri"/>
            <w:lang w:val="en-CA"/>
            <w:rPrChange w:id="1257" w:author="Reza Rajan" w:date="2020-03-13T09:35:00Z">
              <w:rPr>
                <w:lang w:val="en-CA"/>
              </w:rPr>
            </w:rPrChange>
          </w:rPr>
          <w:t xml:space="preserve">in the degraded position data </w:t>
        </w:r>
      </w:ins>
      <w:ins w:id="1258" w:author="Reza Rajan" w:date="2020-03-13T07:21:00Z">
        <w:r w:rsidR="007726F5" w:rsidRPr="00B46C7D">
          <w:rPr>
            <w:rFonts w:ascii="Calibri" w:hAnsi="Calibri" w:cs="Calibri"/>
            <w:lang w:val="en-CA"/>
            <w:rPrChange w:id="1259" w:author="Reza Rajan" w:date="2020-03-13T09:35:00Z">
              <w:rPr>
                <w:lang w:val="en-CA"/>
              </w:rPr>
            </w:rPrChange>
          </w:rPr>
          <w:t>(</w:t>
        </w:r>
        <w:r w:rsidR="007726F5" w:rsidRPr="00B46C7D">
          <w:rPr>
            <w:rFonts w:ascii="Calibri" w:hAnsi="Calibri" w:cs="Calibri"/>
            <w:lang w:val="en-CA"/>
            <w:rPrChange w:id="1260" w:author="Reza Rajan" w:date="2020-03-13T09:35:00Z">
              <w:rPr>
                <w:lang w:val="en-CA"/>
              </w:rPr>
            </w:rPrChange>
          </w:rPr>
          <w:fldChar w:fldCharType="begin"/>
        </w:r>
        <w:r w:rsidR="007726F5" w:rsidRPr="00B46C7D">
          <w:rPr>
            <w:rFonts w:ascii="Calibri" w:hAnsi="Calibri" w:cs="Calibri"/>
            <w:lang w:val="en-CA"/>
            <w:rPrChange w:id="1261" w:author="Reza Rajan" w:date="2020-03-13T09:35:00Z">
              <w:rPr>
                <w:lang w:val="en-CA"/>
              </w:rPr>
            </w:rPrChange>
          </w:rPr>
          <w:instrText xml:space="preserve"> REF _Ref34976524 \h </w:instrText>
        </w:r>
      </w:ins>
      <w:r w:rsidR="007726F5" w:rsidRPr="00B46C7D">
        <w:rPr>
          <w:rFonts w:ascii="Calibri" w:hAnsi="Calibri" w:cs="Calibri"/>
          <w:lang w:val="en-CA"/>
          <w:rPrChange w:id="1262" w:author="Reza Rajan" w:date="2020-03-13T09:35:00Z">
            <w:rPr>
              <w:lang w:val="en-CA"/>
            </w:rPr>
          </w:rPrChange>
        </w:rPr>
      </w:r>
      <w:r w:rsidR="003E0A08" w:rsidRPr="00B46C7D">
        <w:rPr>
          <w:rFonts w:ascii="Calibri" w:hAnsi="Calibri" w:cs="Calibri"/>
          <w:lang w:val="en-CA"/>
          <w:rPrChange w:id="1263" w:author="Reza Rajan" w:date="2020-03-13T09:35:00Z">
            <w:rPr>
              <w:lang w:val="en-CA"/>
            </w:rPr>
          </w:rPrChange>
        </w:rPr>
        <w:instrText xml:space="preserve"> \* MERGEFORMAT </w:instrText>
      </w:r>
      <w:r w:rsidR="007726F5" w:rsidRPr="00B46C7D">
        <w:rPr>
          <w:rFonts w:ascii="Calibri" w:hAnsi="Calibri" w:cs="Calibri"/>
          <w:lang w:val="en-CA"/>
          <w:rPrChange w:id="1264" w:author="Reza Rajan" w:date="2020-03-13T09:35:00Z">
            <w:rPr>
              <w:lang w:val="en-CA"/>
            </w:rPr>
          </w:rPrChange>
        </w:rPr>
        <w:fldChar w:fldCharType="separate"/>
      </w:r>
      <w:ins w:id="1265" w:author="Reza Rajan" w:date="2020-03-13T07:21:00Z">
        <w:r w:rsidR="007726F5" w:rsidRPr="00B46C7D">
          <w:rPr>
            <w:rFonts w:ascii="Calibri" w:hAnsi="Calibri" w:cs="Calibri"/>
            <w:rPrChange w:id="1266" w:author="Reza Rajan" w:date="2020-03-13T09:35:00Z">
              <w:rPr/>
            </w:rPrChange>
          </w:rPr>
          <w:t xml:space="preserve">Figure </w:t>
        </w:r>
        <w:r w:rsidR="007726F5" w:rsidRPr="00B46C7D">
          <w:rPr>
            <w:rFonts w:ascii="Calibri" w:hAnsi="Calibri" w:cs="Calibri"/>
            <w:noProof/>
            <w:rPrChange w:id="1267" w:author="Reza Rajan" w:date="2020-03-13T09:35:00Z">
              <w:rPr>
                <w:noProof/>
              </w:rPr>
            </w:rPrChange>
          </w:rPr>
          <w:t>8</w:t>
        </w:r>
        <w:r w:rsidR="007726F5" w:rsidRPr="00B46C7D">
          <w:rPr>
            <w:rFonts w:ascii="Calibri" w:hAnsi="Calibri" w:cs="Calibri"/>
            <w:lang w:val="en-CA"/>
            <w:rPrChange w:id="1268" w:author="Reza Rajan" w:date="2020-03-13T09:35:00Z">
              <w:rPr>
                <w:lang w:val="en-CA"/>
              </w:rPr>
            </w:rPrChange>
          </w:rPr>
          <w:fldChar w:fldCharType="end"/>
        </w:r>
        <w:r w:rsidR="007726F5" w:rsidRPr="00B46C7D">
          <w:rPr>
            <w:rFonts w:ascii="Calibri" w:hAnsi="Calibri" w:cs="Calibri"/>
            <w:lang w:val="en-CA"/>
            <w:rPrChange w:id="1269" w:author="Reza Rajan" w:date="2020-03-13T09:35:00Z">
              <w:rPr>
                <w:lang w:val="en-CA"/>
              </w:rPr>
            </w:rPrChange>
          </w:rPr>
          <w:t>).</w:t>
        </w:r>
      </w:ins>
      <w:ins w:id="1270" w:author="Reza Rajan" w:date="2020-03-13T07:24:00Z">
        <w:r w:rsidR="00375DCB" w:rsidRPr="00B46C7D">
          <w:rPr>
            <w:rFonts w:ascii="Calibri" w:hAnsi="Calibri" w:cs="Calibri"/>
            <w:lang w:val="en-CA"/>
            <w:rPrChange w:id="1271" w:author="Reza Rajan" w:date="2020-03-13T09:35:00Z">
              <w:rPr>
                <w:lang w:val="en-CA"/>
              </w:rPr>
            </w:rPrChange>
          </w:rPr>
          <w:t xml:space="preserve"> Note that the covariance ellipses are shown in the figures, </w:t>
        </w:r>
        <w:r w:rsidR="00817FC9" w:rsidRPr="00B46C7D">
          <w:rPr>
            <w:rFonts w:ascii="Calibri" w:hAnsi="Calibri" w:cs="Calibri"/>
            <w:lang w:val="en-CA"/>
            <w:rPrChange w:id="1272" w:author="Reza Rajan" w:date="2020-03-13T09:35:00Z">
              <w:rPr>
                <w:lang w:val="en-CA"/>
              </w:rPr>
            </w:rPrChange>
          </w:rPr>
          <w:t xml:space="preserve">at the end of each path. They </w:t>
        </w:r>
        <w:r w:rsidR="00B007C8" w:rsidRPr="00B46C7D">
          <w:rPr>
            <w:rFonts w:ascii="Calibri" w:hAnsi="Calibri" w:cs="Calibri"/>
            <w:lang w:val="en-CA"/>
            <w:rPrChange w:id="1273" w:author="Reza Rajan" w:date="2020-03-13T09:35:00Z">
              <w:rPr>
                <w:lang w:val="en-CA"/>
              </w:rPr>
            </w:rPrChange>
          </w:rPr>
          <w:t>are</w:t>
        </w:r>
      </w:ins>
      <w:ins w:id="1274" w:author="Reza Rajan" w:date="2020-03-13T07:26:00Z">
        <w:r w:rsidR="006A6D46" w:rsidRPr="00B46C7D">
          <w:rPr>
            <w:rFonts w:ascii="Calibri" w:hAnsi="Calibri" w:cs="Calibri"/>
            <w:lang w:val="en-CA"/>
            <w:rPrChange w:id="1275" w:author="Reza Rajan" w:date="2020-03-13T09:35:00Z">
              <w:rPr>
                <w:lang w:val="en-CA"/>
              </w:rPr>
            </w:rPrChange>
          </w:rPr>
          <w:t xml:space="preserve"> calculated at a 95% confidence interval</w:t>
        </w:r>
        <w:r w:rsidR="00CD5866" w:rsidRPr="00B46C7D">
          <w:rPr>
            <w:rFonts w:ascii="Calibri" w:hAnsi="Calibri" w:cs="Calibri"/>
            <w:lang w:val="en-CA"/>
            <w:rPrChange w:id="1276" w:author="Reza Rajan" w:date="2020-03-13T09:35:00Z">
              <w:rPr>
                <w:lang w:val="en-CA"/>
              </w:rPr>
            </w:rPrChange>
          </w:rPr>
          <w:t xml:space="preserve">, and </w:t>
        </w:r>
      </w:ins>
      <w:ins w:id="1277" w:author="Reza Rajan" w:date="2020-03-13T09:23:00Z">
        <w:r w:rsidR="008E3741" w:rsidRPr="00B46C7D">
          <w:rPr>
            <w:rFonts w:ascii="Calibri" w:hAnsi="Calibri" w:cs="Calibri"/>
            <w:lang w:val="en-CA"/>
            <w:rPrChange w:id="1278" w:author="Reza Rajan" w:date="2020-03-13T09:35:00Z">
              <w:rPr>
                <w:lang w:val="en-CA"/>
              </w:rPr>
            </w:rPrChange>
          </w:rPr>
          <w:t>appears</w:t>
        </w:r>
      </w:ins>
      <w:ins w:id="1279" w:author="Reza Rajan" w:date="2020-03-13T07:24:00Z">
        <w:r w:rsidR="00B007C8" w:rsidRPr="00B46C7D">
          <w:rPr>
            <w:rFonts w:ascii="Calibri" w:hAnsi="Calibri" w:cs="Calibri"/>
            <w:lang w:val="en-CA"/>
            <w:rPrChange w:id="1280" w:author="Reza Rajan" w:date="2020-03-13T09:35:00Z">
              <w:rPr>
                <w:lang w:val="en-CA"/>
              </w:rPr>
            </w:rPrChange>
          </w:rPr>
          <w:t xml:space="preserve"> almost circular</w:t>
        </w:r>
      </w:ins>
      <w:ins w:id="1281" w:author="Reza Rajan" w:date="2020-03-13T07:26:00Z">
        <w:r w:rsidR="00A43FDC" w:rsidRPr="00B46C7D">
          <w:rPr>
            <w:rFonts w:ascii="Calibri" w:hAnsi="Calibri" w:cs="Calibri"/>
            <w:lang w:val="en-CA"/>
            <w:rPrChange w:id="1282" w:author="Reza Rajan" w:date="2020-03-13T09:35:00Z">
              <w:rPr>
                <w:lang w:val="en-CA"/>
              </w:rPr>
            </w:rPrChange>
          </w:rPr>
          <w:t xml:space="preserve">, indicating </w:t>
        </w:r>
      </w:ins>
      <w:ins w:id="1283" w:author="Reza Rajan" w:date="2020-03-13T07:27:00Z">
        <w:r w:rsidR="00A43FDC" w:rsidRPr="00B46C7D">
          <w:rPr>
            <w:rFonts w:ascii="Calibri" w:hAnsi="Calibri" w:cs="Calibri"/>
            <w:lang w:val="en-CA"/>
            <w:rPrChange w:id="1284" w:author="Reza Rajan" w:date="2020-03-13T09:35:00Z">
              <w:rPr>
                <w:lang w:val="en-CA"/>
              </w:rPr>
            </w:rPrChange>
          </w:rPr>
          <w:t>little covariance in the data.</w:t>
        </w:r>
      </w:ins>
    </w:p>
    <w:sectPr w:rsidR="00040C8C" w:rsidRPr="00B46C7D" w:rsidSect="008B2878">
      <w:pgSz w:w="12240" w:h="15840"/>
      <w:pgMar w:top="1440" w:right="1440" w:bottom="1440" w:left="1440" w:header="708" w:footer="708" w:gutter="0"/>
      <w:cols w:num="2" w:space="720"/>
      <w:titlePg/>
      <w:docGrid w:linePitch="360"/>
      <w:sectPrChange w:id="1285" w:author="Reza Rajan" w:date="2020-03-13T09:31:00Z">
        <w:sectPr w:rsidR="00040C8C" w:rsidRPr="00B46C7D" w:rsidSect="008B2878">
          <w:pgMar w:top="1440" w:right="1440" w:bottom="1440" w:left="1440" w:header="708" w:footer="708" w:gutter="0"/>
          <w:cols w:num="1" w:space="708"/>
        </w:sectPr>
      </w:sectPrChange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07" w:author="Reza Rajan" w:date="2020-03-13T05:47:00Z" w:initials="RR">
    <w:p w14:paraId="6B129392" w14:textId="7CC2FA1E" w:rsidR="00FB0983" w:rsidRDefault="00C35310" w:rsidP="00FB0983">
      <w:pPr>
        <w:pStyle w:val="CommentText"/>
      </w:pPr>
      <w:r>
        <w:rPr>
          <w:rStyle w:val="CommentReference"/>
        </w:rPr>
        <w:annotationRef/>
      </w:r>
      <w:r>
        <w:fldChar w:fldCharType="begin"/>
      </w:r>
      <w:r>
        <w:instrText xml:space="preserve"> HYPERLINK "mailto:cdblair@edu.uwaterloo.ca" </w:instrText>
      </w:r>
      <w:bookmarkStart w:id="119" w:name="_@_32A06D88D5CC6A4F808B41847FAAC554Z"/>
      <w:r w:rsidRPr="00C35310">
        <w:rPr>
          <w:rStyle w:val="Mention"/>
        </w:rPr>
        <w:fldChar w:fldCharType="separate"/>
      </w:r>
      <w:bookmarkEnd w:id="119"/>
      <w:r w:rsidRPr="00C35310">
        <w:rPr>
          <w:rStyle w:val="Mention"/>
          <w:noProof/>
        </w:rPr>
        <w:t>@Cameron Blair</w:t>
      </w:r>
      <w:r>
        <w:fldChar w:fldCharType="end"/>
      </w:r>
      <w:r w:rsidR="00FB0983">
        <w:t xml:space="preserve"> enter your student number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B12939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B129392" w16cid:durableId="22159D0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F8FA7E" w14:textId="77777777" w:rsidR="00DA1489" w:rsidRDefault="00DA1489" w:rsidP="005D7272">
      <w:r>
        <w:separator/>
      </w:r>
    </w:p>
  </w:endnote>
  <w:endnote w:type="continuationSeparator" w:id="0">
    <w:p w14:paraId="5D3F346C" w14:textId="77777777" w:rsidR="00DA1489" w:rsidRDefault="00DA1489" w:rsidP="005D7272">
      <w:r>
        <w:continuationSeparator/>
      </w:r>
    </w:p>
  </w:endnote>
  <w:endnote w:type="continuationNotice" w:id="1">
    <w:p w14:paraId="715D1368" w14:textId="77777777" w:rsidR="00DA1489" w:rsidRDefault="00DA148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738860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DEC4669" w14:textId="7A625209" w:rsidR="009B6933" w:rsidRDefault="009B693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77D381E" w14:textId="5DE89B1B" w:rsidR="009B6933" w:rsidRDefault="009B69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FB11C6" w14:textId="77777777" w:rsidR="00DA1489" w:rsidRDefault="00DA1489" w:rsidP="005D7272">
      <w:r>
        <w:separator/>
      </w:r>
    </w:p>
  </w:footnote>
  <w:footnote w:type="continuationSeparator" w:id="0">
    <w:p w14:paraId="42942CDD" w14:textId="77777777" w:rsidR="00DA1489" w:rsidRDefault="00DA1489" w:rsidP="005D7272">
      <w:r>
        <w:continuationSeparator/>
      </w:r>
    </w:p>
  </w:footnote>
  <w:footnote w:type="continuationNotice" w:id="1">
    <w:p w14:paraId="496D8391" w14:textId="77777777" w:rsidR="00DA1489" w:rsidRDefault="00DA148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8761A3"/>
    <w:multiLevelType w:val="hybridMultilevel"/>
    <w:tmpl w:val="D4B848A6"/>
    <w:lvl w:ilvl="0" w:tplc="10090017">
      <w:start w:val="1"/>
      <w:numFmt w:val="lowerLetter"/>
      <w:lvlText w:val="%1)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7576F5"/>
    <w:multiLevelType w:val="hybridMultilevel"/>
    <w:tmpl w:val="20804060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50729"/>
    <w:multiLevelType w:val="hybridMultilevel"/>
    <w:tmpl w:val="253E0868"/>
    <w:lvl w:ilvl="0" w:tplc="1009000F">
      <w:start w:val="1"/>
      <w:numFmt w:val="decimal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031270"/>
    <w:multiLevelType w:val="hybridMultilevel"/>
    <w:tmpl w:val="3B92AD4E"/>
    <w:lvl w:ilvl="0" w:tplc="C644CBE8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71E86"/>
    <w:multiLevelType w:val="hybridMultilevel"/>
    <w:tmpl w:val="79042BC4"/>
    <w:lvl w:ilvl="0" w:tplc="F9F01300">
      <w:start w:val="1"/>
      <w:numFmt w:val="lowerRoman"/>
      <w:lvlText w:val="%1."/>
      <w:lvlJc w:val="right"/>
      <w:pPr>
        <w:ind w:left="720" w:hanging="36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7703DB"/>
    <w:multiLevelType w:val="hybridMultilevel"/>
    <w:tmpl w:val="EB885452"/>
    <w:lvl w:ilvl="0" w:tplc="7E420FF0">
      <w:start w:val="4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2834E3"/>
    <w:multiLevelType w:val="hybridMultilevel"/>
    <w:tmpl w:val="626C360E"/>
    <w:lvl w:ilvl="0" w:tplc="F9F01300">
      <w:start w:val="1"/>
      <w:numFmt w:val="lowerRoman"/>
      <w:lvlText w:val="%1."/>
      <w:lvlJc w:val="right"/>
      <w:pPr>
        <w:ind w:left="720" w:hanging="360"/>
      </w:pPr>
      <w:rPr>
        <w:rFonts w:asciiTheme="minorHAnsi" w:hAnsiTheme="minorHAnsi" w:cstheme="minorHAnsi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CF76D1"/>
    <w:multiLevelType w:val="hybridMultilevel"/>
    <w:tmpl w:val="0F6018BA"/>
    <w:lvl w:ilvl="0" w:tplc="F9F01300">
      <w:start w:val="1"/>
      <w:numFmt w:val="lowerRoman"/>
      <w:lvlText w:val="%1."/>
      <w:lvlJc w:val="right"/>
      <w:pPr>
        <w:ind w:left="720" w:hanging="36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D97F16"/>
    <w:multiLevelType w:val="hybridMultilevel"/>
    <w:tmpl w:val="7A8CCADC"/>
    <w:lvl w:ilvl="0" w:tplc="1009001B">
      <w:start w:val="1"/>
      <w:numFmt w:val="low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334C76"/>
    <w:multiLevelType w:val="hybridMultilevel"/>
    <w:tmpl w:val="09A2C610"/>
    <w:lvl w:ilvl="0" w:tplc="21A2BC3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</w:rPr>
    </w:lvl>
    <w:lvl w:ilvl="1" w:tplc="F9F01300">
      <w:start w:val="1"/>
      <w:numFmt w:val="lowerRoman"/>
      <w:lvlText w:val="%2."/>
      <w:lvlJc w:val="right"/>
      <w:pPr>
        <w:ind w:left="1440" w:hanging="360"/>
      </w:pPr>
      <w:rPr>
        <w:rFonts w:asciiTheme="minorHAnsi" w:hAnsiTheme="minorHAnsi" w:cstheme="minorHAnsi" w:hint="default"/>
      </w:r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C4018E"/>
    <w:multiLevelType w:val="hybridMultilevel"/>
    <w:tmpl w:val="228499AC"/>
    <w:lvl w:ilvl="0" w:tplc="21A2BC34">
      <w:start w:val="1"/>
      <w:numFmt w:val="lowerLetter"/>
      <w:lvlText w:val="%1)"/>
      <w:lvlJc w:val="left"/>
      <w:pPr>
        <w:ind w:left="720" w:hanging="360"/>
      </w:pPr>
      <w:rPr>
        <w:rFonts w:ascii="Arial" w:hAnsi="Arial" w:cs="Arial" w:hint="default"/>
      </w:rPr>
    </w:lvl>
    <w:lvl w:ilvl="1" w:tplc="1009001B">
      <w:start w:val="1"/>
      <w:numFmt w:val="lowerRoman"/>
      <w:lvlText w:val="%2."/>
      <w:lvlJc w:val="righ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CE1A61"/>
    <w:multiLevelType w:val="hybridMultilevel"/>
    <w:tmpl w:val="6FCE944C"/>
    <w:lvl w:ilvl="0" w:tplc="10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D659E1"/>
    <w:multiLevelType w:val="hybridMultilevel"/>
    <w:tmpl w:val="96082D5A"/>
    <w:lvl w:ilvl="0" w:tplc="F9F01300">
      <w:start w:val="1"/>
      <w:numFmt w:val="lowerRoman"/>
      <w:lvlText w:val="%1."/>
      <w:lvlJc w:val="right"/>
      <w:pPr>
        <w:ind w:left="720" w:hanging="36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A22C6C"/>
    <w:multiLevelType w:val="hybridMultilevel"/>
    <w:tmpl w:val="9424CED8"/>
    <w:lvl w:ilvl="0" w:tplc="A00A4F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BD7F8F"/>
    <w:multiLevelType w:val="hybridMultilevel"/>
    <w:tmpl w:val="0C4C35A4"/>
    <w:lvl w:ilvl="0" w:tplc="449C65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9"/>
  </w:num>
  <w:num w:numId="4">
    <w:abstractNumId w:val="14"/>
  </w:num>
  <w:num w:numId="5">
    <w:abstractNumId w:val="13"/>
  </w:num>
  <w:num w:numId="6">
    <w:abstractNumId w:val="0"/>
  </w:num>
  <w:num w:numId="7">
    <w:abstractNumId w:val="10"/>
  </w:num>
  <w:num w:numId="8">
    <w:abstractNumId w:val="8"/>
  </w:num>
  <w:num w:numId="9">
    <w:abstractNumId w:val="6"/>
  </w:num>
  <w:num w:numId="10">
    <w:abstractNumId w:val="11"/>
  </w:num>
  <w:num w:numId="11">
    <w:abstractNumId w:val="2"/>
  </w:num>
  <w:num w:numId="12">
    <w:abstractNumId w:val="5"/>
  </w:num>
  <w:num w:numId="13">
    <w:abstractNumId w:val="7"/>
  </w:num>
  <w:num w:numId="14">
    <w:abstractNumId w:val="4"/>
  </w:num>
  <w:num w:numId="15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Reza Rajan">
    <w15:presenceInfo w15:providerId="AD" w15:userId="S::r3rajan@edu.uwaterloo.ca::a0db1a8a-8ab2-4ef7-af71-a0af193dbea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trackRevisions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8B5"/>
    <w:rsid w:val="00000073"/>
    <w:rsid w:val="00003508"/>
    <w:rsid w:val="0000417E"/>
    <w:rsid w:val="00005468"/>
    <w:rsid w:val="00007CA0"/>
    <w:rsid w:val="000116A4"/>
    <w:rsid w:val="0001327F"/>
    <w:rsid w:val="0001664C"/>
    <w:rsid w:val="0002080C"/>
    <w:rsid w:val="0003350C"/>
    <w:rsid w:val="00040C77"/>
    <w:rsid w:val="00040C8C"/>
    <w:rsid w:val="00042AC7"/>
    <w:rsid w:val="00045086"/>
    <w:rsid w:val="00046EB6"/>
    <w:rsid w:val="00051158"/>
    <w:rsid w:val="00053AEB"/>
    <w:rsid w:val="0006355F"/>
    <w:rsid w:val="00063AF6"/>
    <w:rsid w:val="00074114"/>
    <w:rsid w:val="000758E4"/>
    <w:rsid w:val="0008066A"/>
    <w:rsid w:val="00080FCA"/>
    <w:rsid w:val="000826ED"/>
    <w:rsid w:val="00083957"/>
    <w:rsid w:val="00084C58"/>
    <w:rsid w:val="00095FD5"/>
    <w:rsid w:val="000A2844"/>
    <w:rsid w:val="000A77DD"/>
    <w:rsid w:val="000B0195"/>
    <w:rsid w:val="000B0C2A"/>
    <w:rsid w:val="000B6247"/>
    <w:rsid w:val="000C31A1"/>
    <w:rsid w:val="000C6E01"/>
    <w:rsid w:val="000D60E2"/>
    <w:rsid w:val="000D7794"/>
    <w:rsid w:val="000D7B74"/>
    <w:rsid w:val="000D7F30"/>
    <w:rsid w:val="000F1160"/>
    <w:rsid w:val="000F2CDF"/>
    <w:rsid w:val="000F4173"/>
    <w:rsid w:val="000F742D"/>
    <w:rsid w:val="00101B49"/>
    <w:rsid w:val="00103B12"/>
    <w:rsid w:val="00104578"/>
    <w:rsid w:val="001119F4"/>
    <w:rsid w:val="0011403C"/>
    <w:rsid w:val="00123ED1"/>
    <w:rsid w:val="001463F4"/>
    <w:rsid w:val="00146A81"/>
    <w:rsid w:val="00154C62"/>
    <w:rsid w:val="00162709"/>
    <w:rsid w:val="00166C7A"/>
    <w:rsid w:val="001813E3"/>
    <w:rsid w:val="001A5845"/>
    <w:rsid w:val="001A5FC4"/>
    <w:rsid w:val="001B0898"/>
    <w:rsid w:val="001B1777"/>
    <w:rsid w:val="001B21AB"/>
    <w:rsid w:val="001B79B3"/>
    <w:rsid w:val="001C05AE"/>
    <w:rsid w:val="001D1822"/>
    <w:rsid w:val="001D4918"/>
    <w:rsid w:val="001E0781"/>
    <w:rsid w:val="001E0907"/>
    <w:rsid w:val="001E7942"/>
    <w:rsid w:val="001F214F"/>
    <w:rsid w:val="001F23A7"/>
    <w:rsid w:val="001F28B6"/>
    <w:rsid w:val="001F298B"/>
    <w:rsid w:val="001F3C1D"/>
    <w:rsid w:val="002107D0"/>
    <w:rsid w:val="00211B48"/>
    <w:rsid w:val="00236E24"/>
    <w:rsid w:val="00243FB3"/>
    <w:rsid w:val="0024586C"/>
    <w:rsid w:val="00245FCC"/>
    <w:rsid w:val="00253022"/>
    <w:rsid w:val="002541AD"/>
    <w:rsid w:val="002602BC"/>
    <w:rsid w:val="00260E1A"/>
    <w:rsid w:val="00262155"/>
    <w:rsid w:val="002649C4"/>
    <w:rsid w:val="002666F1"/>
    <w:rsid w:val="00275B03"/>
    <w:rsid w:val="00277BA6"/>
    <w:rsid w:val="0028028E"/>
    <w:rsid w:val="00281827"/>
    <w:rsid w:val="0028207A"/>
    <w:rsid w:val="002830A1"/>
    <w:rsid w:val="00290A5E"/>
    <w:rsid w:val="00296423"/>
    <w:rsid w:val="002A661A"/>
    <w:rsid w:val="002B1B57"/>
    <w:rsid w:val="002B5497"/>
    <w:rsid w:val="002C05A2"/>
    <w:rsid w:val="002C0FBC"/>
    <w:rsid w:val="002C3CB5"/>
    <w:rsid w:val="002C3D34"/>
    <w:rsid w:val="002C6400"/>
    <w:rsid w:val="002C7DED"/>
    <w:rsid w:val="002D2FFA"/>
    <w:rsid w:val="002E2D37"/>
    <w:rsid w:val="002E6B3C"/>
    <w:rsid w:val="002F3248"/>
    <w:rsid w:val="002F4791"/>
    <w:rsid w:val="00303E3D"/>
    <w:rsid w:val="00305A08"/>
    <w:rsid w:val="00307B40"/>
    <w:rsid w:val="003103C8"/>
    <w:rsid w:val="00315F9B"/>
    <w:rsid w:val="00317C51"/>
    <w:rsid w:val="00317E04"/>
    <w:rsid w:val="003217B2"/>
    <w:rsid w:val="00321977"/>
    <w:rsid w:val="00333E5B"/>
    <w:rsid w:val="00336DEF"/>
    <w:rsid w:val="00350482"/>
    <w:rsid w:val="00351CEB"/>
    <w:rsid w:val="00351DED"/>
    <w:rsid w:val="00355BDE"/>
    <w:rsid w:val="00356339"/>
    <w:rsid w:val="0035639C"/>
    <w:rsid w:val="003576B7"/>
    <w:rsid w:val="0036479B"/>
    <w:rsid w:val="003647FB"/>
    <w:rsid w:val="003654A8"/>
    <w:rsid w:val="00375DCB"/>
    <w:rsid w:val="00382F25"/>
    <w:rsid w:val="0038487A"/>
    <w:rsid w:val="0039311C"/>
    <w:rsid w:val="003978AD"/>
    <w:rsid w:val="003A17AB"/>
    <w:rsid w:val="003A3B60"/>
    <w:rsid w:val="003C383B"/>
    <w:rsid w:val="003D1A2D"/>
    <w:rsid w:val="003D5C97"/>
    <w:rsid w:val="003D774B"/>
    <w:rsid w:val="003E0A08"/>
    <w:rsid w:val="003E2DA9"/>
    <w:rsid w:val="003F162C"/>
    <w:rsid w:val="0040063D"/>
    <w:rsid w:val="0040290C"/>
    <w:rsid w:val="00413AD3"/>
    <w:rsid w:val="004164D4"/>
    <w:rsid w:val="00422C44"/>
    <w:rsid w:val="00430D0B"/>
    <w:rsid w:val="00440ACF"/>
    <w:rsid w:val="00440DA2"/>
    <w:rsid w:val="00446351"/>
    <w:rsid w:val="00454A5C"/>
    <w:rsid w:val="00464688"/>
    <w:rsid w:val="00466E26"/>
    <w:rsid w:val="004700E8"/>
    <w:rsid w:val="00472A88"/>
    <w:rsid w:val="004743CA"/>
    <w:rsid w:val="004820D2"/>
    <w:rsid w:val="004A0625"/>
    <w:rsid w:val="004A1B3E"/>
    <w:rsid w:val="004A3FC3"/>
    <w:rsid w:val="004B07B8"/>
    <w:rsid w:val="004B1E77"/>
    <w:rsid w:val="004B1F05"/>
    <w:rsid w:val="004B34FE"/>
    <w:rsid w:val="004B491D"/>
    <w:rsid w:val="004B6A1F"/>
    <w:rsid w:val="004B77BA"/>
    <w:rsid w:val="004C5AD4"/>
    <w:rsid w:val="004D08EE"/>
    <w:rsid w:val="004D10BA"/>
    <w:rsid w:val="004D5E99"/>
    <w:rsid w:val="004D5EFC"/>
    <w:rsid w:val="004D74A6"/>
    <w:rsid w:val="004D7683"/>
    <w:rsid w:val="004F1C4E"/>
    <w:rsid w:val="00502C53"/>
    <w:rsid w:val="00504EEB"/>
    <w:rsid w:val="005062CE"/>
    <w:rsid w:val="00513DF9"/>
    <w:rsid w:val="005173B9"/>
    <w:rsid w:val="00523813"/>
    <w:rsid w:val="005309AA"/>
    <w:rsid w:val="00534F4A"/>
    <w:rsid w:val="00552A54"/>
    <w:rsid w:val="00552D9D"/>
    <w:rsid w:val="0055620B"/>
    <w:rsid w:val="00557702"/>
    <w:rsid w:val="00563CD4"/>
    <w:rsid w:val="00573F87"/>
    <w:rsid w:val="00573FDA"/>
    <w:rsid w:val="00575165"/>
    <w:rsid w:val="00577FC1"/>
    <w:rsid w:val="00580D8A"/>
    <w:rsid w:val="00581882"/>
    <w:rsid w:val="0058736D"/>
    <w:rsid w:val="00587E1A"/>
    <w:rsid w:val="005B3201"/>
    <w:rsid w:val="005B617F"/>
    <w:rsid w:val="005B77D6"/>
    <w:rsid w:val="005C2AF3"/>
    <w:rsid w:val="005D223C"/>
    <w:rsid w:val="005D2CC2"/>
    <w:rsid w:val="005D4D20"/>
    <w:rsid w:val="005D7272"/>
    <w:rsid w:val="005D7C75"/>
    <w:rsid w:val="005E1107"/>
    <w:rsid w:val="005E4198"/>
    <w:rsid w:val="005E633B"/>
    <w:rsid w:val="005F1AE4"/>
    <w:rsid w:val="005F38CF"/>
    <w:rsid w:val="00601B02"/>
    <w:rsid w:val="00605812"/>
    <w:rsid w:val="006078B4"/>
    <w:rsid w:val="00616906"/>
    <w:rsid w:val="006170B1"/>
    <w:rsid w:val="00623D6C"/>
    <w:rsid w:val="00623DC1"/>
    <w:rsid w:val="006267BC"/>
    <w:rsid w:val="00630C91"/>
    <w:rsid w:val="00631BE9"/>
    <w:rsid w:val="006415DC"/>
    <w:rsid w:val="00642406"/>
    <w:rsid w:val="006629E0"/>
    <w:rsid w:val="006636DF"/>
    <w:rsid w:val="00663AC4"/>
    <w:rsid w:val="00665310"/>
    <w:rsid w:val="00670035"/>
    <w:rsid w:val="006729DE"/>
    <w:rsid w:val="00674D06"/>
    <w:rsid w:val="006807D0"/>
    <w:rsid w:val="00691647"/>
    <w:rsid w:val="006941DB"/>
    <w:rsid w:val="00697F95"/>
    <w:rsid w:val="006A1C61"/>
    <w:rsid w:val="006A6D46"/>
    <w:rsid w:val="006B1B17"/>
    <w:rsid w:val="006B7193"/>
    <w:rsid w:val="006C01EC"/>
    <w:rsid w:val="006C161F"/>
    <w:rsid w:val="006C1BFA"/>
    <w:rsid w:val="006C6E01"/>
    <w:rsid w:val="006C7E98"/>
    <w:rsid w:val="006D1B32"/>
    <w:rsid w:val="006E43CF"/>
    <w:rsid w:val="007037DD"/>
    <w:rsid w:val="00704444"/>
    <w:rsid w:val="00711930"/>
    <w:rsid w:val="00711F14"/>
    <w:rsid w:val="00724026"/>
    <w:rsid w:val="00727512"/>
    <w:rsid w:val="0072756F"/>
    <w:rsid w:val="00727BA5"/>
    <w:rsid w:val="00735801"/>
    <w:rsid w:val="00743AB5"/>
    <w:rsid w:val="00744823"/>
    <w:rsid w:val="0075751E"/>
    <w:rsid w:val="007604C3"/>
    <w:rsid w:val="007604FE"/>
    <w:rsid w:val="00763460"/>
    <w:rsid w:val="007652A2"/>
    <w:rsid w:val="007709E2"/>
    <w:rsid w:val="007726F5"/>
    <w:rsid w:val="007737D2"/>
    <w:rsid w:val="00774AA4"/>
    <w:rsid w:val="00777942"/>
    <w:rsid w:val="00780AC5"/>
    <w:rsid w:val="00780DA7"/>
    <w:rsid w:val="00786144"/>
    <w:rsid w:val="007976F2"/>
    <w:rsid w:val="007A1E9A"/>
    <w:rsid w:val="007B24F9"/>
    <w:rsid w:val="007B254C"/>
    <w:rsid w:val="007B7573"/>
    <w:rsid w:val="007C087C"/>
    <w:rsid w:val="007C545C"/>
    <w:rsid w:val="007D2BDF"/>
    <w:rsid w:val="007E15DF"/>
    <w:rsid w:val="007E27C9"/>
    <w:rsid w:val="007E397C"/>
    <w:rsid w:val="007F1731"/>
    <w:rsid w:val="007F4E5C"/>
    <w:rsid w:val="007F5F78"/>
    <w:rsid w:val="0080640D"/>
    <w:rsid w:val="00812C12"/>
    <w:rsid w:val="00817FC9"/>
    <w:rsid w:val="00823A10"/>
    <w:rsid w:val="00824EC7"/>
    <w:rsid w:val="00827D4D"/>
    <w:rsid w:val="00830D79"/>
    <w:rsid w:val="00832904"/>
    <w:rsid w:val="008337BC"/>
    <w:rsid w:val="00834B56"/>
    <w:rsid w:val="008356FA"/>
    <w:rsid w:val="00845395"/>
    <w:rsid w:val="00845DA5"/>
    <w:rsid w:val="00847D20"/>
    <w:rsid w:val="00855FF4"/>
    <w:rsid w:val="00860EC5"/>
    <w:rsid w:val="0086476F"/>
    <w:rsid w:val="008676CB"/>
    <w:rsid w:val="00872353"/>
    <w:rsid w:val="00872A6B"/>
    <w:rsid w:val="008741B0"/>
    <w:rsid w:val="0089033B"/>
    <w:rsid w:val="008920BF"/>
    <w:rsid w:val="00897F9D"/>
    <w:rsid w:val="008A31EF"/>
    <w:rsid w:val="008B2878"/>
    <w:rsid w:val="008B3880"/>
    <w:rsid w:val="008B559B"/>
    <w:rsid w:val="008D4FA5"/>
    <w:rsid w:val="008D6BEF"/>
    <w:rsid w:val="008E2F10"/>
    <w:rsid w:val="008E3741"/>
    <w:rsid w:val="008E488F"/>
    <w:rsid w:val="008F0C61"/>
    <w:rsid w:val="008F2605"/>
    <w:rsid w:val="008F54F1"/>
    <w:rsid w:val="009054CB"/>
    <w:rsid w:val="00906D85"/>
    <w:rsid w:val="00907963"/>
    <w:rsid w:val="00910DC8"/>
    <w:rsid w:val="00912ED7"/>
    <w:rsid w:val="009130F7"/>
    <w:rsid w:val="00913ACA"/>
    <w:rsid w:val="00921321"/>
    <w:rsid w:val="0092338B"/>
    <w:rsid w:val="009314B1"/>
    <w:rsid w:val="00937D4E"/>
    <w:rsid w:val="00943676"/>
    <w:rsid w:val="00944E56"/>
    <w:rsid w:val="00945152"/>
    <w:rsid w:val="009464C0"/>
    <w:rsid w:val="00953CE4"/>
    <w:rsid w:val="00955874"/>
    <w:rsid w:val="009572C1"/>
    <w:rsid w:val="009576DC"/>
    <w:rsid w:val="00965D3D"/>
    <w:rsid w:val="009661F6"/>
    <w:rsid w:val="009722A4"/>
    <w:rsid w:val="00975E8C"/>
    <w:rsid w:val="00980C56"/>
    <w:rsid w:val="0098307F"/>
    <w:rsid w:val="00985BE9"/>
    <w:rsid w:val="00992376"/>
    <w:rsid w:val="00995EE3"/>
    <w:rsid w:val="009B2827"/>
    <w:rsid w:val="009B6586"/>
    <w:rsid w:val="009B6933"/>
    <w:rsid w:val="009B72E0"/>
    <w:rsid w:val="009C1571"/>
    <w:rsid w:val="009C4265"/>
    <w:rsid w:val="009D16C7"/>
    <w:rsid w:val="009D39F5"/>
    <w:rsid w:val="009D6C6F"/>
    <w:rsid w:val="009E445A"/>
    <w:rsid w:val="009F3932"/>
    <w:rsid w:val="00A03384"/>
    <w:rsid w:val="00A05026"/>
    <w:rsid w:val="00A07992"/>
    <w:rsid w:val="00A10959"/>
    <w:rsid w:val="00A10977"/>
    <w:rsid w:val="00A10FBC"/>
    <w:rsid w:val="00A1437A"/>
    <w:rsid w:val="00A213D1"/>
    <w:rsid w:val="00A2653D"/>
    <w:rsid w:val="00A352A8"/>
    <w:rsid w:val="00A3798A"/>
    <w:rsid w:val="00A43FDC"/>
    <w:rsid w:val="00A54C4D"/>
    <w:rsid w:val="00A60BA5"/>
    <w:rsid w:val="00A66EFB"/>
    <w:rsid w:val="00A70FF5"/>
    <w:rsid w:val="00A80340"/>
    <w:rsid w:val="00A83970"/>
    <w:rsid w:val="00A84148"/>
    <w:rsid w:val="00A93C4B"/>
    <w:rsid w:val="00A95EEA"/>
    <w:rsid w:val="00A9653D"/>
    <w:rsid w:val="00A97405"/>
    <w:rsid w:val="00AA7A18"/>
    <w:rsid w:val="00AB3653"/>
    <w:rsid w:val="00AC0AE3"/>
    <w:rsid w:val="00AC2653"/>
    <w:rsid w:val="00AD794D"/>
    <w:rsid w:val="00AE13F3"/>
    <w:rsid w:val="00AE2299"/>
    <w:rsid w:val="00AE693B"/>
    <w:rsid w:val="00AF0349"/>
    <w:rsid w:val="00B007C8"/>
    <w:rsid w:val="00B054AE"/>
    <w:rsid w:val="00B06C65"/>
    <w:rsid w:val="00B10140"/>
    <w:rsid w:val="00B17FBC"/>
    <w:rsid w:val="00B215D9"/>
    <w:rsid w:val="00B35AF4"/>
    <w:rsid w:val="00B40C41"/>
    <w:rsid w:val="00B41E8F"/>
    <w:rsid w:val="00B446AF"/>
    <w:rsid w:val="00B46C7D"/>
    <w:rsid w:val="00B5236F"/>
    <w:rsid w:val="00B5292A"/>
    <w:rsid w:val="00B625AF"/>
    <w:rsid w:val="00B6275E"/>
    <w:rsid w:val="00B74565"/>
    <w:rsid w:val="00B76609"/>
    <w:rsid w:val="00B9005A"/>
    <w:rsid w:val="00B906D5"/>
    <w:rsid w:val="00BA507E"/>
    <w:rsid w:val="00BB272B"/>
    <w:rsid w:val="00BB507A"/>
    <w:rsid w:val="00BC627F"/>
    <w:rsid w:val="00BD0DD2"/>
    <w:rsid w:val="00BD5D1A"/>
    <w:rsid w:val="00BE0944"/>
    <w:rsid w:val="00BF4350"/>
    <w:rsid w:val="00BF629F"/>
    <w:rsid w:val="00C0204B"/>
    <w:rsid w:val="00C12B62"/>
    <w:rsid w:val="00C139B3"/>
    <w:rsid w:val="00C152E9"/>
    <w:rsid w:val="00C33201"/>
    <w:rsid w:val="00C333BF"/>
    <w:rsid w:val="00C334CD"/>
    <w:rsid w:val="00C35310"/>
    <w:rsid w:val="00C503D3"/>
    <w:rsid w:val="00C54BE7"/>
    <w:rsid w:val="00C561FD"/>
    <w:rsid w:val="00C612DB"/>
    <w:rsid w:val="00C636C1"/>
    <w:rsid w:val="00C65F66"/>
    <w:rsid w:val="00C70C6F"/>
    <w:rsid w:val="00C75898"/>
    <w:rsid w:val="00C82C97"/>
    <w:rsid w:val="00C83491"/>
    <w:rsid w:val="00C8508C"/>
    <w:rsid w:val="00C868F9"/>
    <w:rsid w:val="00C9285A"/>
    <w:rsid w:val="00C93109"/>
    <w:rsid w:val="00CA6C75"/>
    <w:rsid w:val="00CB3E95"/>
    <w:rsid w:val="00CB6E39"/>
    <w:rsid w:val="00CC5214"/>
    <w:rsid w:val="00CD43D3"/>
    <w:rsid w:val="00CD47A7"/>
    <w:rsid w:val="00CD5866"/>
    <w:rsid w:val="00D01B1B"/>
    <w:rsid w:val="00D03D68"/>
    <w:rsid w:val="00D04359"/>
    <w:rsid w:val="00D058F6"/>
    <w:rsid w:val="00D100EF"/>
    <w:rsid w:val="00D15AA1"/>
    <w:rsid w:val="00D20083"/>
    <w:rsid w:val="00D20F69"/>
    <w:rsid w:val="00D2295B"/>
    <w:rsid w:val="00D2447E"/>
    <w:rsid w:val="00D30C14"/>
    <w:rsid w:val="00D33996"/>
    <w:rsid w:val="00D3713F"/>
    <w:rsid w:val="00D4502C"/>
    <w:rsid w:val="00D5232D"/>
    <w:rsid w:val="00D54909"/>
    <w:rsid w:val="00D57CC3"/>
    <w:rsid w:val="00D648FB"/>
    <w:rsid w:val="00D67C5B"/>
    <w:rsid w:val="00D80F83"/>
    <w:rsid w:val="00D90CF4"/>
    <w:rsid w:val="00D92A77"/>
    <w:rsid w:val="00D93030"/>
    <w:rsid w:val="00D9372C"/>
    <w:rsid w:val="00D94DFB"/>
    <w:rsid w:val="00D9568C"/>
    <w:rsid w:val="00D97683"/>
    <w:rsid w:val="00DA11D1"/>
    <w:rsid w:val="00DA1489"/>
    <w:rsid w:val="00DA255C"/>
    <w:rsid w:val="00DA5394"/>
    <w:rsid w:val="00DB58DB"/>
    <w:rsid w:val="00DB5A93"/>
    <w:rsid w:val="00DC395C"/>
    <w:rsid w:val="00DC5324"/>
    <w:rsid w:val="00DC65BD"/>
    <w:rsid w:val="00DC6F2C"/>
    <w:rsid w:val="00DC76C9"/>
    <w:rsid w:val="00DC7C9E"/>
    <w:rsid w:val="00DE33D1"/>
    <w:rsid w:val="00DE734D"/>
    <w:rsid w:val="00E04B5B"/>
    <w:rsid w:val="00E25506"/>
    <w:rsid w:val="00E25CB5"/>
    <w:rsid w:val="00E26EFC"/>
    <w:rsid w:val="00E27009"/>
    <w:rsid w:val="00E273A1"/>
    <w:rsid w:val="00E3084B"/>
    <w:rsid w:val="00E31B0D"/>
    <w:rsid w:val="00E37472"/>
    <w:rsid w:val="00E44539"/>
    <w:rsid w:val="00E514AC"/>
    <w:rsid w:val="00E53B30"/>
    <w:rsid w:val="00E541BE"/>
    <w:rsid w:val="00E57B33"/>
    <w:rsid w:val="00E617E3"/>
    <w:rsid w:val="00E657CF"/>
    <w:rsid w:val="00E879D9"/>
    <w:rsid w:val="00E902E7"/>
    <w:rsid w:val="00E93B4B"/>
    <w:rsid w:val="00E96D0A"/>
    <w:rsid w:val="00EA3CF0"/>
    <w:rsid w:val="00EB75F3"/>
    <w:rsid w:val="00EC139C"/>
    <w:rsid w:val="00EC4316"/>
    <w:rsid w:val="00EC5DA5"/>
    <w:rsid w:val="00ED5FE6"/>
    <w:rsid w:val="00EE23B4"/>
    <w:rsid w:val="00EF3D0C"/>
    <w:rsid w:val="00EF74D6"/>
    <w:rsid w:val="00F22D8A"/>
    <w:rsid w:val="00F25F51"/>
    <w:rsid w:val="00F267D6"/>
    <w:rsid w:val="00F3680B"/>
    <w:rsid w:val="00F41220"/>
    <w:rsid w:val="00F511BA"/>
    <w:rsid w:val="00F60736"/>
    <w:rsid w:val="00F617BF"/>
    <w:rsid w:val="00F6297C"/>
    <w:rsid w:val="00F64B27"/>
    <w:rsid w:val="00F700DA"/>
    <w:rsid w:val="00F8125E"/>
    <w:rsid w:val="00F81FE8"/>
    <w:rsid w:val="00F828B5"/>
    <w:rsid w:val="00F86204"/>
    <w:rsid w:val="00F865D0"/>
    <w:rsid w:val="00F91214"/>
    <w:rsid w:val="00F93F47"/>
    <w:rsid w:val="00F94F4A"/>
    <w:rsid w:val="00F953D8"/>
    <w:rsid w:val="00FA123D"/>
    <w:rsid w:val="00FA3995"/>
    <w:rsid w:val="00FA5D77"/>
    <w:rsid w:val="00FB0983"/>
    <w:rsid w:val="00FB238C"/>
    <w:rsid w:val="00FE09A1"/>
    <w:rsid w:val="00FE145F"/>
    <w:rsid w:val="00FE35D0"/>
    <w:rsid w:val="00FF6745"/>
    <w:rsid w:val="00FF7A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C5B74"/>
  <w15:chartTrackingRefBased/>
  <w15:docId w15:val="{90A190F4-4550-0144-852B-0B3AEEC58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3F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0D8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298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80D8A"/>
    <w:pPr>
      <w:spacing w:before="100" w:beforeAutospacing="1" w:after="100" w:afterAutospacing="1"/>
    </w:pPr>
    <w:rPr>
      <w:lang w:val="en-CA" w:eastAsia="en-CA"/>
    </w:rPr>
  </w:style>
  <w:style w:type="character" w:customStyle="1" w:styleId="Heading1Char">
    <w:name w:val="Heading 1 Char"/>
    <w:basedOn w:val="DefaultParagraphFont"/>
    <w:link w:val="Heading1"/>
    <w:uiPriority w:val="9"/>
    <w:rsid w:val="00580D8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 w:eastAsia="en-GB"/>
    </w:rPr>
  </w:style>
  <w:style w:type="paragraph" w:styleId="ListParagraph">
    <w:name w:val="List Paragraph"/>
    <w:basedOn w:val="Normal"/>
    <w:uiPriority w:val="34"/>
    <w:qFormat/>
    <w:rsid w:val="00243FB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70FF5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D727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D7272"/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Footer">
    <w:name w:val="footer"/>
    <w:basedOn w:val="Normal"/>
    <w:link w:val="FooterChar"/>
    <w:uiPriority w:val="99"/>
    <w:unhideWhenUsed/>
    <w:rsid w:val="005D727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272"/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5D7272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D7272"/>
    <w:pPr>
      <w:spacing w:before="120"/>
    </w:pPr>
    <w:rPr>
      <w:rFonts w:asciiTheme="minorHAnsi" w:hAnsiTheme="minorHAnsi" w:cstheme="minorHAnsi"/>
      <w:b/>
      <w:bCs/>
      <w:i/>
      <w:iCs/>
      <w:szCs w:val="28"/>
    </w:rPr>
  </w:style>
  <w:style w:type="character" w:styleId="Hyperlink">
    <w:name w:val="Hyperlink"/>
    <w:basedOn w:val="DefaultParagraphFont"/>
    <w:uiPriority w:val="99"/>
    <w:unhideWhenUsed/>
    <w:rsid w:val="005D7272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5D7272"/>
  </w:style>
  <w:style w:type="paragraph" w:styleId="Bibliography">
    <w:name w:val="Bibliography"/>
    <w:basedOn w:val="Normal"/>
    <w:next w:val="Normal"/>
    <w:uiPriority w:val="37"/>
    <w:unhideWhenUsed/>
    <w:rsid w:val="00697F95"/>
  </w:style>
  <w:style w:type="paragraph" w:styleId="BalloonText">
    <w:name w:val="Balloon Text"/>
    <w:basedOn w:val="Normal"/>
    <w:link w:val="BalloonTextChar"/>
    <w:uiPriority w:val="99"/>
    <w:semiHidden/>
    <w:unhideWhenUsed/>
    <w:rsid w:val="00630C91"/>
    <w:rPr>
      <w:rFonts w:ascii="Arial" w:hAnsi="Arial" w:cs="Arial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0C91"/>
    <w:rPr>
      <w:rFonts w:ascii="Arial" w:eastAsia="Times New Roman" w:hAnsi="Arial" w:cs="Arial"/>
      <w:sz w:val="18"/>
      <w:szCs w:val="18"/>
      <w:lang w:val="en-GB" w:eastAsia="en-GB"/>
    </w:rPr>
  </w:style>
  <w:style w:type="table" w:styleId="TableGrid">
    <w:name w:val="Table Grid"/>
    <w:basedOn w:val="TableNormal"/>
    <w:uiPriority w:val="39"/>
    <w:rsid w:val="00FB23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1F298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 w:eastAsia="en-GB"/>
    </w:rPr>
  </w:style>
  <w:style w:type="paragraph" w:styleId="TOC2">
    <w:name w:val="toc 2"/>
    <w:basedOn w:val="Normal"/>
    <w:next w:val="Normal"/>
    <w:autoRedefine/>
    <w:uiPriority w:val="39"/>
    <w:unhideWhenUsed/>
    <w:rsid w:val="001463F4"/>
    <w:pPr>
      <w:spacing w:before="120"/>
      <w:ind w:left="240"/>
    </w:pPr>
    <w:rPr>
      <w:rFonts w:asciiTheme="minorHAnsi" w:hAnsiTheme="minorHAnsi" w:cstheme="minorHAnsi"/>
      <w:b/>
      <w:bCs/>
      <w:sz w:val="22"/>
      <w:szCs w:val="26"/>
    </w:rPr>
  </w:style>
  <w:style w:type="paragraph" w:styleId="Revision">
    <w:name w:val="Revision"/>
    <w:hidden/>
    <w:uiPriority w:val="99"/>
    <w:semiHidden/>
    <w:rsid w:val="00C3531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C3531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3531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35310"/>
    <w:rPr>
      <w:rFonts w:ascii="Times New Roman" w:eastAsia="Times New Roman" w:hAnsi="Times New Roman" w:cs="Times New Roman"/>
      <w:sz w:val="20"/>
      <w:szCs w:val="20"/>
      <w:lang w:val="en-GB" w:eastAsia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3531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35310"/>
    <w:rPr>
      <w:rFonts w:ascii="Times New Roman" w:eastAsia="Times New Roman" w:hAnsi="Times New Roman" w:cs="Times New Roman"/>
      <w:b/>
      <w:bCs/>
      <w:sz w:val="20"/>
      <w:szCs w:val="20"/>
      <w:lang w:val="en-GB" w:eastAsia="en-GB"/>
    </w:rPr>
  </w:style>
  <w:style w:type="character" w:styleId="UnresolvedMention">
    <w:name w:val="Unresolved Mention"/>
    <w:basedOn w:val="DefaultParagraphFont"/>
    <w:uiPriority w:val="99"/>
    <w:unhideWhenUsed/>
    <w:rsid w:val="00C35310"/>
    <w:rPr>
      <w:color w:val="605E5C"/>
      <w:shd w:val="clear" w:color="auto" w:fill="E1DFDD"/>
    </w:rPr>
  </w:style>
  <w:style w:type="character" w:styleId="Mention">
    <w:name w:val="Mention"/>
    <w:basedOn w:val="DefaultParagraphFont"/>
    <w:uiPriority w:val="99"/>
    <w:unhideWhenUsed/>
    <w:rsid w:val="00C35310"/>
    <w:rPr>
      <w:color w:val="2B579A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63AC4"/>
    <w:pPr>
      <w:ind w:left="480"/>
    </w:pPr>
    <w:rPr>
      <w:rFonts w:asciiTheme="minorHAnsi" w:hAnsiTheme="minorHAnsi" w:cstheme="minorHAnsi"/>
      <w:sz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63AC4"/>
    <w:pPr>
      <w:ind w:left="720"/>
    </w:pPr>
    <w:rPr>
      <w:rFonts w:asciiTheme="minorHAnsi" w:hAnsiTheme="minorHAnsi" w:cstheme="minorHAnsi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63AC4"/>
    <w:pPr>
      <w:ind w:left="960"/>
    </w:pPr>
    <w:rPr>
      <w:rFonts w:asciiTheme="minorHAnsi" w:hAnsiTheme="minorHAnsi" w:cstheme="minorHAnsi"/>
      <w:sz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63AC4"/>
    <w:pPr>
      <w:ind w:left="1200"/>
    </w:pPr>
    <w:rPr>
      <w:rFonts w:asciiTheme="minorHAnsi" w:hAnsiTheme="minorHAnsi" w:cstheme="minorHAnsi"/>
      <w:sz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63AC4"/>
    <w:pPr>
      <w:ind w:left="1440"/>
    </w:pPr>
    <w:rPr>
      <w:rFonts w:asciiTheme="minorHAnsi" w:hAnsiTheme="minorHAnsi" w:cstheme="minorHAnsi"/>
      <w:sz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63AC4"/>
    <w:pPr>
      <w:ind w:left="1680"/>
    </w:pPr>
    <w:rPr>
      <w:rFonts w:asciiTheme="minorHAnsi" w:hAnsiTheme="minorHAnsi" w:cstheme="minorHAnsi"/>
      <w:sz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63AC4"/>
    <w:pPr>
      <w:ind w:left="1920"/>
    </w:pPr>
    <w:rPr>
      <w:rFonts w:asciiTheme="minorHAnsi" w:hAnsiTheme="minorHAnsi" w:cstheme="minorHAnsi"/>
      <w:sz w:val="20"/>
    </w:rPr>
  </w:style>
  <w:style w:type="character" w:styleId="PlaceholderText">
    <w:name w:val="Placeholder Text"/>
    <w:basedOn w:val="DefaultParagraphFont"/>
    <w:uiPriority w:val="99"/>
    <w:semiHidden/>
    <w:rsid w:val="003E0A0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478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customXml" Target="ink/ink1.xml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7" Type="http://schemas.openxmlformats.org/officeDocument/2006/relationships/settings" Target="settings.xml"/><Relationship Id="rId12" Type="http://schemas.openxmlformats.org/officeDocument/2006/relationships/image" Target="https://lh3.googleusercontent.com/RO4TWMCmswsm8vLQt1bL50zM8AORHKwlOkm1X0K-6fMniBhbpPVWVO5s4Y68J9D7xQkprCKliJTz94LVj4kws9huMWWYc4iM1jmj3j2LNYCesgOzW4xQAqYLqApQbn60_DPrsp5r" TargetMode="External"/><Relationship Id="rId17" Type="http://schemas.openxmlformats.org/officeDocument/2006/relationships/footer" Target="footer1.xml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microsoft.com/office/2016/09/relationships/commentsIds" Target="commentsIds.xml"/><Relationship Id="rId20" Type="http://schemas.openxmlformats.org/officeDocument/2006/relationships/image" Target="media/image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5" Type="http://schemas.openxmlformats.org/officeDocument/2006/relationships/numbering" Target="numbering.xml"/><Relationship Id="rId15" Type="http://schemas.microsoft.com/office/2011/relationships/commentsExtended" Target="commentsExtended.xml"/><Relationship Id="rId23" Type="http://schemas.openxmlformats.org/officeDocument/2006/relationships/image" Target="media/image7.jpeg"/><Relationship Id="rId28" Type="http://schemas.openxmlformats.org/officeDocument/2006/relationships/image" Target="media/image12.png"/><Relationship Id="rId10" Type="http://schemas.openxmlformats.org/officeDocument/2006/relationships/endnotes" Target="endnotes.xml"/><Relationship Id="rId19" Type="http://schemas.openxmlformats.org/officeDocument/2006/relationships/image" Target="media/image3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comments" Target="comments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microsoft.com/office/2011/relationships/people" Target="peop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13T13:25:54.9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1007 4352,'0'-28'2176,"-4"18"-1536,8-1 2176,-4 11-2560,0 0 0,0 0 128,0 0 0,0-4-512,0 4 0,-4 4 256,4 3 128,0-3-1024,4 0 128,2 2-128,-6-2 0</inkml:trace>
  <inkml:trace contextRef="#ctx0" brushRef="#br0" timeOffset="1777.71">313 149 1024,'48'-75'1408,"-47"73"-1280,-1 33 107,3 38 390,4-1 1,3 1-1,3-2 1,4 3-626,-2-2 591,-3-21-146,1-1-1,3 0 1,21 41-445,72 127 488,-79-158-369,1 1 158,1-1 1,4-1-1,2-2 0,1-2 1,4-2-1,11 9-277,-46-50 74,0-1-1,1-1 0,-1 0 1,1 0-1,0 0 1,1-1-1,-1-1 1,2 1-74,-7-4 14,-1 1 0,0-1 0,0-1 0,1 1 0,-1 0 0,0-1 0,1 1 0,-1-1 0,1 0 0,-1 0 0,1-1 0,-1 1 0,0 0 1,1-1-1,-1 0 0,0 0 0,0 0 0,1 0 0,-1-1 0,0 1 0,0-1 0,0 0 0,0 0 0,-1 0 0,1 0 0,-1 0 0,1-1 0,0 0-14,19-28 11,-1-2-1,-1 1 0,-2-2 0,-2-1 1,9-26-11,20-40-94,207-451-1826,-73 147-1067,-126 268 2070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4641BFEF90B3048AA4148E73D72B421" ma:contentTypeVersion="13" ma:contentTypeDescription="Create a new document." ma:contentTypeScope="" ma:versionID="e61b79da2be4910d63ff8cd6ec7da886">
  <xsd:schema xmlns:xsd="http://www.w3.org/2001/XMLSchema" xmlns:xs="http://www.w3.org/2001/XMLSchema" xmlns:p="http://schemas.microsoft.com/office/2006/metadata/properties" xmlns:ns3="40ccf25f-e141-4f6e-b3ec-c6b5c79b0017" xmlns:ns4="2c3bec4e-1928-405e-8dcf-633acdaec8c1" targetNamespace="http://schemas.microsoft.com/office/2006/metadata/properties" ma:root="true" ma:fieldsID="ca8d2de43a511db5c29d96e018c18f9e" ns3:_="" ns4:_="">
    <xsd:import namespace="40ccf25f-e141-4f6e-b3ec-c6b5c79b0017"/>
    <xsd:import namespace="2c3bec4e-1928-405e-8dcf-633acdaec8c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ccf25f-e141-4f6e-b3ec-c6b5c79b001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Location" ma:index="12" nillable="true" ma:displayName="MediaServiceLocation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3bec4e-1928-405e-8dcf-633acdaec8c1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D1F3F76-F199-4696-90C5-552B0591A0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0ccf25f-e141-4f6e-b3ec-c6b5c79b0017"/>
    <ds:schemaRef ds:uri="2c3bec4e-1928-405e-8dcf-633acdaec8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F86948E-8852-F34B-B989-C65A5D6023F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7A7E7B3-DC64-4C14-A0BD-3EB064E9A08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F77C9FD-5D95-43C4-B295-DF9168FCFFB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1218</Words>
  <Characters>6945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8147</CharactersWithSpaces>
  <SharedDoc>false</SharedDoc>
  <HLinks>
    <vt:vector size="6" baseType="variant">
      <vt:variant>
        <vt:i4>7405585</vt:i4>
      </vt:variant>
      <vt:variant>
        <vt:i4>0</vt:i4>
      </vt:variant>
      <vt:variant>
        <vt:i4>0</vt:i4>
      </vt:variant>
      <vt:variant>
        <vt:i4>5</vt:i4>
      </vt:variant>
      <vt:variant>
        <vt:lpwstr>mailto:cdblair@edu.uwaterloo.ca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Rajan</dc:creator>
  <cp:keywords/>
  <dc:description/>
  <cp:lastModifiedBy>Reza Rajan</cp:lastModifiedBy>
  <cp:revision>4</cp:revision>
  <cp:lastPrinted>2020-03-02T17:17:00Z</cp:lastPrinted>
  <dcterms:created xsi:type="dcterms:W3CDTF">2020-03-13T13:43:00Z</dcterms:created>
  <dcterms:modified xsi:type="dcterms:W3CDTF">2020-03-13T13:46:00Z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0x010100F4641BFEF90B3048AA4148E73D72B421</vt:lpwstr>
  </property>
</Properties>
</file>